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BE766" w14:textId="77777777" w:rsidR="00AD2202" w:rsidRDefault="00607BB2">
      <w:pPr>
        <w:pStyle w:val="papertitle"/>
        <w:spacing w:before="100" w:beforeAutospacing="1" w:after="100" w:afterAutospacing="1"/>
        <w:rPr>
          <w:kern w:val="48"/>
        </w:rPr>
      </w:pPr>
      <w:r>
        <w:rPr>
          <w:kern w:val="48"/>
        </w:rPr>
        <w:t>Self-supervised Image Classification using Con</w:t>
      </w:r>
      <w:bookmarkStart w:id="0" w:name="_GoBack"/>
      <w:bookmarkEnd w:id="0"/>
      <w:r>
        <w:rPr>
          <w:kern w:val="48"/>
        </w:rPr>
        <w:t>volutional Neural Network</w:t>
      </w:r>
    </w:p>
    <w:p w14:paraId="4948DED7" w14:textId="77777777" w:rsidR="00AD2202" w:rsidRDefault="00607BB2">
      <w:pPr>
        <w:pStyle w:val="Affiliation"/>
        <w:rPr>
          <w:rFonts w:eastAsia="MS Mincho"/>
        </w:rPr>
      </w:pPr>
      <w:r>
        <w:rPr>
          <w:rFonts w:eastAsia="MS Mincho"/>
        </w:rPr>
        <w:t>Shiyun Kong</w:t>
      </w:r>
    </w:p>
    <w:p w14:paraId="0B99AD16" w14:textId="77777777" w:rsidR="00AD2202" w:rsidRDefault="00607BB2">
      <w:pPr>
        <w:pStyle w:val="Affiliation"/>
        <w:rPr>
          <w:rFonts w:eastAsia="MS Mincho"/>
        </w:rPr>
      </w:pPr>
      <w:r>
        <w:rPr>
          <w:rFonts w:eastAsia="MS Mincho"/>
        </w:rPr>
        <w:t xml:space="preserve">Shanghai United International School, </w:t>
      </w:r>
    </w:p>
    <w:p w14:paraId="2191DA58" w14:textId="77777777" w:rsidR="00AD2202" w:rsidRDefault="00607BB2">
      <w:pPr>
        <w:pStyle w:val="Affiliation"/>
        <w:rPr>
          <w:rFonts w:eastAsia="MS Mincho"/>
        </w:rPr>
      </w:pPr>
      <w:r>
        <w:rPr>
          <w:rFonts w:eastAsia="MS Mincho"/>
        </w:rPr>
        <w:t>Shanghai, China</w:t>
      </w:r>
    </w:p>
    <w:p w14:paraId="73722208" w14:textId="77777777" w:rsidR="00AD2202" w:rsidRDefault="004C33B2">
      <w:pPr>
        <w:pStyle w:val="Affiliation"/>
        <w:rPr>
          <w:rFonts w:eastAsia="MS Mincho"/>
        </w:rPr>
      </w:pPr>
      <w:hyperlink r:id="rId8" w:history="1">
        <w:r w:rsidR="00607BB2">
          <w:rPr>
            <w:rFonts w:eastAsia="MS Mincho"/>
          </w:rPr>
          <w:t>rjasinski@une.edu</w:t>
        </w:r>
      </w:hyperlink>
    </w:p>
    <w:p w14:paraId="7C90725B" w14:textId="77777777" w:rsidR="00AD2202" w:rsidRDefault="00AD2202">
      <w:pPr>
        <w:rPr>
          <w:rFonts w:ascii="Times New Roman" w:hAnsi="Times New Roman" w:cs="Times New Roman"/>
          <w:b/>
          <w:bCs/>
          <w:color w:val="000000" w:themeColor="text1"/>
        </w:rPr>
      </w:pPr>
    </w:p>
    <w:p w14:paraId="4C800B2A" w14:textId="77777777" w:rsidR="00AD2202" w:rsidRDefault="00AD2202">
      <w:pPr>
        <w:rPr>
          <w:rFonts w:ascii="Times New Roman" w:hAnsi="Times New Roman" w:cs="Times New Roman"/>
          <w:b/>
          <w:bCs/>
          <w:color w:val="000000" w:themeColor="text1"/>
        </w:rPr>
        <w:sectPr w:rsidR="00AD2202">
          <w:pgSz w:w="11900" w:h="16840"/>
          <w:pgMar w:top="1440" w:right="1440" w:bottom="1440" w:left="1440" w:header="708" w:footer="708" w:gutter="0"/>
          <w:cols w:space="720"/>
          <w:docGrid w:linePitch="360"/>
        </w:sectPr>
      </w:pPr>
    </w:p>
    <w:p w14:paraId="673918B5" w14:textId="77777777" w:rsidR="00AD2202" w:rsidRDefault="00AD2202">
      <w:pPr>
        <w:rPr>
          <w:rFonts w:ascii="Times New Roman" w:hAnsi="Times New Roman" w:cs="Times New Roman"/>
          <w:color w:val="000000" w:themeColor="text1"/>
          <w:sz w:val="20"/>
          <w:szCs w:val="20"/>
        </w:rPr>
      </w:pPr>
    </w:p>
    <w:p w14:paraId="1475B86A" w14:textId="77777777" w:rsidR="00AD2202" w:rsidRDefault="00607BB2">
      <w:pPr>
        <w:pStyle w:val="Abstract"/>
        <w:rPr>
          <w:i/>
          <w:iCs/>
        </w:rPr>
      </w:pPr>
      <w:r>
        <w:rPr>
          <w:i/>
          <w:iCs/>
        </w:rPr>
        <w:t>Abstract—Image classification has been a trendy research topic in the field of pattern recognition and computer vision, which extracts different features of images and predict the category of images. Thanks to the development of deep learning, powerful convolutional neural networks can be used in the field of image recognition. However, existing deep learning-based image recognition research mostly follows the framework of supervised learning, and model learning relies on a large number of accurate labels. Providing a large amount of label data will undoubtedly require laborious human effort and expensive costs. Therefore, image recognition based on unsupervised learning (without using any image category labels to achieve classification) has become a spotlight for research. In this paper, explorations on the image classification by self-supervised framework SimCLR on image classification successfully clusters a large number of images into an optimum amount categories. Qualitative results have show SimCLR is particularly effective in recognizing the colors of images; both qualitative and quantitative results shows SimCLR is great at identifying simple contours. However, when the colors are similar, and contour lines are complex, SimCLR does not obtain satisficing results. The accuracy on classifying Mnist dataset is 32%.</w:t>
      </w:r>
    </w:p>
    <w:p w14:paraId="03307A20" w14:textId="77777777" w:rsidR="00AD2202" w:rsidRDefault="00AD2202">
      <w:pPr>
        <w:rPr>
          <w:rFonts w:ascii="Times New Roman" w:hAnsi="Times New Roman" w:cs="Times New Roman"/>
          <w:color w:val="000000" w:themeColor="text1"/>
          <w:sz w:val="18"/>
          <w:szCs w:val="18"/>
        </w:rPr>
      </w:pPr>
    </w:p>
    <w:p w14:paraId="75C9D944" w14:textId="77777777" w:rsidR="00AD2202" w:rsidRDefault="00607BB2">
      <w:pPr>
        <w:pStyle w:val="Keywords"/>
      </w:pPr>
      <w:r>
        <w:t>Keywords: Representation learning, ResNet, SimCLR, K-means, Clustering</w:t>
      </w:r>
    </w:p>
    <w:p w14:paraId="5BA0F606" w14:textId="77777777" w:rsidR="00AD2202" w:rsidRDefault="00AD2202">
      <w:pPr>
        <w:rPr>
          <w:rFonts w:ascii="Times New Roman" w:hAnsi="Times New Roman" w:cs="Times New Roman"/>
          <w:color w:val="000000" w:themeColor="text1"/>
          <w:sz w:val="18"/>
          <w:szCs w:val="18"/>
        </w:rPr>
      </w:pPr>
    </w:p>
    <w:p w14:paraId="490B195F" w14:textId="3CCD2229" w:rsidR="00AD2202" w:rsidRDefault="00607BB2" w:rsidP="00231BFD">
      <w:pPr>
        <w:pStyle w:val="ListParagraph"/>
        <w:numPr>
          <w:ilvl w:val="0"/>
          <w:numId w:val="4"/>
        </w:num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w:t>
      </w:r>
      <w:r w:rsidR="00231BFD">
        <w:rPr>
          <w:rFonts w:ascii="Times New Roman" w:hAnsi="Times New Roman" w:cs="Times New Roman"/>
          <w:color w:val="000000" w:themeColor="text1"/>
          <w:sz w:val="20"/>
          <w:szCs w:val="20"/>
        </w:rPr>
        <w:t>NTRODUCTION</w:t>
      </w:r>
    </w:p>
    <w:p w14:paraId="49D93F82" w14:textId="038D515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Image classification has been a trendy research topic in the field of pattern recognition and computer vision, which extracts different features from images and predict the category of those images. With the popularity of the Internet and the rapid development of intelligent information processing technology, large-scale image resources continue to emerge</w:t>
      </w:r>
      <w:ins w:id="1" w:author="Tim Kong" w:date="2022-08-04T18:26:00Z">
        <w:r>
          <w:rPr>
            <w:rFonts w:ascii="Times New Roman" w:eastAsia="SimSun" w:hAnsi="Times New Roman" w:cs="Times New Roman"/>
            <w:sz w:val="20"/>
            <w:szCs w:val="20"/>
            <w:lang w:val="en-US"/>
          </w:rPr>
          <w:t xml:space="preserve"> [1].</w:t>
        </w:r>
      </w:ins>
      <w:del w:id="2" w:author="Tim Kong" w:date="2022-08-04T18:26:00Z">
        <w:r w:rsidDel="00607BB2">
          <w:rPr>
            <w:rFonts w:ascii="Times New Roman" w:eastAsia="SimSun" w:hAnsi="Times New Roman" w:cs="Times New Roman"/>
            <w:sz w:val="20"/>
            <w:szCs w:val="20"/>
            <w:lang w:val="en-US"/>
          </w:rPr>
          <w:delText>.</w:delText>
        </w:r>
        <w:commentRangeStart w:id="3"/>
        <w:r w:rsidDel="00607BB2">
          <w:rPr>
            <w:rFonts w:ascii="Times New Roman" w:eastAsia="SimSun" w:hAnsi="Times New Roman" w:cs="Times New Roman"/>
            <w:sz w:val="20"/>
            <w:szCs w:val="20"/>
            <w:lang w:val="en-US"/>
          </w:rPr>
          <w:delText>[1]</w:delText>
        </w:r>
      </w:del>
      <w:r>
        <w:rPr>
          <w:rFonts w:ascii="Times New Roman" w:eastAsia="SimSun" w:hAnsi="Times New Roman" w:cs="Times New Roman"/>
          <w:sz w:val="20"/>
          <w:szCs w:val="20"/>
          <w:lang w:val="en-US"/>
        </w:rPr>
        <w:t xml:space="preserve"> </w:t>
      </w:r>
      <w:commentRangeEnd w:id="3"/>
      <w:r w:rsidR="00231BFD">
        <w:rPr>
          <w:rStyle w:val="CommentReference"/>
          <w:spacing w:val="0"/>
          <w:lang w:val="en-US"/>
        </w:rPr>
        <w:commentReference w:id="3"/>
      </w:r>
      <w:r>
        <w:rPr>
          <w:rFonts w:ascii="Times New Roman" w:eastAsia="SimSun" w:hAnsi="Times New Roman" w:cs="Times New Roman"/>
          <w:sz w:val="20"/>
          <w:szCs w:val="20"/>
          <w:lang w:val="en-US"/>
        </w:rPr>
        <w:t>How to accurately classify massive images, therefore, become particularly important. Thanks to the development of Convolutional Neural Networks (CNN), there is great success in the field of image classification and attracted a large number of researchers' interest.</w:t>
      </w:r>
    </w:p>
    <w:p w14:paraId="2E662A94" w14:textId="5E49C136"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Early image recognition algorithms rely on manual features, and its performance is difficult to meet the practical application needs. Convolutional neural network can adaptively learn high-dimensional nonlinear transformation to effectively extract target features, and its powerful feature </w:t>
      </w:r>
      <w:r>
        <w:rPr>
          <w:rFonts w:ascii="Times New Roman" w:eastAsia="SimSun" w:hAnsi="Times New Roman" w:cs="Times New Roman"/>
          <w:sz w:val="20"/>
          <w:szCs w:val="20"/>
          <w:lang w:val="en-US"/>
        </w:rPr>
        <w:t>representation ability can significantly improve the accuracy of the classifier</w:t>
      </w:r>
      <w:ins w:id="4" w:author="Tim Kong" w:date="2022-08-04T18:26:00Z">
        <w:r>
          <w:rPr>
            <w:rFonts w:ascii="Times New Roman" w:eastAsia="SimSun" w:hAnsi="Times New Roman" w:cs="Times New Roman"/>
            <w:sz w:val="20"/>
            <w:szCs w:val="20"/>
            <w:lang w:val="en-US"/>
          </w:rPr>
          <w:t xml:space="preserve"> [2].</w:t>
        </w:r>
      </w:ins>
      <w:del w:id="5" w:author="Tim Kong" w:date="2022-08-04T18:26:00Z">
        <w:r w:rsidDel="00607BB2">
          <w:rPr>
            <w:rFonts w:ascii="Times New Roman" w:eastAsia="SimSun" w:hAnsi="Times New Roman" w:cs="Times New Roman"/>
            <w:sz w:val="20"/>
            <w:szCs w:val="20"/>
            <w:lang w:val="en-US"/>
          </w:rPr>
          <w:delText>.[2]</w:delText>
        </w:r>
      </w:del>
      <w:r>
        <w:rPr>
          <w:rFonts w:ascii="Times New Roman" w:eastAsia="SimSun" w:hAnsi="Times New Roman" w:cs="Times New Roman"/>
          <w:sz w:val="20"/>
          <w:szCs w:val="20"/>
          <w:lang w:val="en-US"/>
        </w:rPr>
        <w:t xml:space="preserve"> However, the existing image recognition research based on deep learning mostly follows the framework of supervised learning, and model learning relies on a large number of accurate labels [</w:t>
      </w:r>
      <w:commentRangeStart w:id="6"/>
      <w:r>
        <w:rPr>
          <w:rFonts w:ascii="Times New Roman" w:eastAsia="SimSun" w:hAnsi="Times New Roman" w:cs="Times New Roman"/>
          <w:sz w:val="20"/>
          <w:szCs w:val="20"/>
          <w:lang w:val="en-US"/>
        </w:rPr>
        <w:t>3</w:t>
      </w:r>
      <w:ins w:id="7" w:author="Tim Kong" w:date="2022-08-04T18:18:00Z">
        <w:r>
          <w:rPr>
            <w:rFonts w:ascii="Times New Roman" w:eastAsia="SimSun" w:hAnsi="Times New Roman" w:cs="Times New Roman"/>
            <w:sz w:val="20"/>
            <w:szCs w:val="20"/>
            <w:lang w:val="en-US"/>
          </w:rPr>
          <w:t>-</w:t>
        </w:r>
      </w:ins>
      <w:del w:id="8" w:author="Tim Kong" w:date="2022-08-04T18:18:00Z">
        <w:r w:rsidDel="00607BB2">
          <w:rPr>
            <w:rFonts w:ascii="Times New Roman" w:eastAsia="SimSun" w:hAnsi="Times New Roman" w:cs="Times New Roman"/>
            <w:sz w:val="20"/>
            <w:szCs w:val="20"/>
            <w:lang w:val="en-US"/>
          </w:rPr>
          <w:delText>][4]</w:delText>
        </w:r>
      </w:del>
      <w:del w:id="9" w:author="Tim Kong" w:date="2022-08-04T18:17:00Z">
        <w:r w:rsidDel="00607BB2">
          <w:rPr>
            <w:rFonts w:ascii="Times New Roman" w:eastAsia="SimSun" w:hAnsi="Times New Roman" w:cs="Times New Roman"/>
            <w:sz w:val="20"/>
            <w:szCs w:val="20"/>
            <w:lang w:val="en-US"/>
          </w:rPr>
          <w:delText>[5][6][</w:delText>
        </w:r>
      </w:del>
      <w:r>
        <w:rPr>
          <w:rFonts w:ascii="Times New Roman" w:eastAsia="SimSun" w:hAnsi="Times New Roman" w:cs="Times New Roman"/>
          <w:sz w:val="20"/>
          <w:szCs w:val="20"/>
          <w:lang w:val="en-US"/>
        </w:rPr>
        <w:t>7]</w:t>
      </w:r>
      <w:commentRangeEnd w:id="6"/>
      <w:r w:rsidR="00231BFD">
        <w:rPr>
          <w:rStyle w:val="CommentReference"/>
          <w:spacing w:val="0"/>
          <w:lang w:val="en-US"/>
        </w:rPr>
        <w:commentReference w:id="6"/>
      </w:r>
      <w:r w:rsidR="004804CF">
        <w:rPr>
          <w:rFonts w:ascii="Times New Roman" w:eastAsia="SimSun" w:hAnsi="Times New Roman" w:cs="Times New Roman" w:hint="eastAsia"/>
          <w:sz w:val="20"/>
          <w:szCs w:val="20"/>
          <w:lang w:val="en-US"/>
        </w:rPr>
        <w:t>.</w:t>
      </w:r>
      <w:r w:rsidR="004804CF">
        <w:rPr>
          <w:rFonts w:ascii="Times New Roman" w:eastAsia="SimSun" w:hAnsi="Times New Roman" w:cs="Times New Roman"/>
          <w:sz w:val="20"/>
          <w:szCs w:val="20"/>
          <w:lang w:val="en-US"/>
        </w:rPr>
        <w:t xml:space="preserve"> </w:t>
      </w:r>
      <w:r>
        <w:rPr>
          <w:rFonts w:ascii="Times New Roman" w:eastAsia="SimSun" w:hAnsi="Times New Roman" w:cs="Times New Roman"/>
          <w:sz w:val="20"/>
          <w:szCs w:val="20"/>
          <w:lang w:val="en-US"/>
        </w:rPr>
        <w:t>Providing a large amount of labelled data will undoubtedly consume tremendous amount money, human effort and most importantly time. Therefore, image recognition based on unsupervised learning (without using any image category labels to achieve classification) has become a spotlight for researchers. Combining the supervised algorithm with the unsupervised method, a semi supervised learning model with decent amount of accuracy can be obtained. For example, the ladder network constructed by the nature of self-coding network, which is composed of an unsupervised network connected with a supervised network, can effectively screen the information related to the classification task from the data information</w:t>
      </w:r>
      <w:ins w:id="10" w:author="Tim Kong" w:date="2022-08-04T18:29:00Z">
        <w:r w:rsidR="00500777">
          <w:rPr>
            <w:rFonts w:ascii="Times New Roman" w:eastAsia="SimSun" w:hAnsi="Times New Roman" w:cs="Times New Roman"/>
            <w:sz w:val="20"/>
            <w:szCs w:val="20"/>
            <w:lang w:val="en-US"/>
          </w:rPr>
          <w:t xml:space="preserve"> [8].</w:t>
        </w:r>
      </w:ins>
      <w:del w:id="11" w:author="Tim Kong" w:date="2022-08-04T18:29:00Z">
        <w:r w:rsidDel="00500777">
          <w:rPr>
            <w:rFonts w:ascii="Times New Roman" w:eastAsia="SimSun" w:hAnsi="Times New Roman" w:cs="Times New Roman"/>
            <w:sz w:val="20"/>
            <w:szCs w:val="20"/>
            <w:lang w:val="en-US"/>
          </w:rPr>
          <w:delText>.[8]</w:delText>
        </w:r>
      </w:del>
    </w:p>
    <w:p w14:paraId="207C4D21" w14:textId="2F95DD7E"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In the realm of self-supervised image classification, many discoveries </w:t>
      </w:r>
      <w:r w:rsidR="00231BFD">
        <w:rPr>
          <w:rFonts w:ascii="Times New Roman" w:eastAsia="SimSun" w:hAnsi="Times New Roman" w:cs="Times New Roman" w:hint="eastAsia"/>
          <w:sz w:val="20"/>
          <w:szCs w:val="20"/>
          <w:lang w:val="en-US"/>
        </w:rPr>
        <w:t>are</w:t>
      </w:r>
      <w:r>
        <w:rPr>
          <w:rFonts w:ascii="Times New Roman" w:eastAsia="SimSun" w:hAnsi="Times New Roman" w:cs="Times New Roman"/>
          <w:sz w:val="20"/>
          <w:szCs w:val="20"/>
          <w:lang w:val="en-US"/>
        </w:rPr>
        <w:t xml:space="preserve"> centered around the dataset of cifar-10, cifar-20, ImagNet, and etc. These are quite different from each other, and images’ semantic environment are largely different. These discoveries were indeed significantly beneficial for the development of the Artificial Intelligence (AI) realm, but it is quite distant from the society. That means people would rarely not rely on computers to distinguish dissimilar objects because it is not laborious to do manually, but if images are all similar to each other, image classification can then become desperately needed in people’s life. In this paper, I tried to conduct a practical approach by sending images that are very similar, and could possibly be taken as images for people’s social media profiles into the CNN to generate embeddings and use K-means for clustering them into potential categories. Also, for providing the numerical measure of the accuracy, I send Mnist though the model, which is semantically similar, which matches my goal.</w:t>
      </w:r>
    </w:p>
    <w:p w14:paraId="5BA7AAE7" w14:textId="7B09F504"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Because there is no place to obtain any ground-truth annotations when the people themselves are incognizant of the number of clusters of images, and the requirement to classify images, people require self-supervised algorithm to classify images. Firstly, a Collate Function will be used to do image transformations in order to reduce the importance of minor details (assumed using empirical evidence) that lies on the fringes of all images on the clustering </w:t>
      </w:r>
      <w:r>
        <w:rPr>
          <w:rFonts w:ascii="Times New Roman" w:eastAsia="SimSun" w:hAnsi="Times New Roman" w:cs="Times New Roman"/>
          <w:sz w:val="20"/>
          <w:szCs w:val="20"/>
          <w:lang w:val="en-US"/>
        </w:rPr>
        <w:lastRenderedPageBreak/>
        <w:t>of images. Then, the pair of images set after transformations will send through a simple framework for contrastive learning of visual representations—SimCLR with the Residual Neural Network (ResNet) backbone to improve quality neural network and reducing training time</w:t>
      </w:r>
      <w:ins w:id="12" w:author="Tim Kong" w:date="2022-08-04T18:29:00Z">
        <w:r w:rsidR="00500777">
          <w:rPr>
            <w:rFonts w:ascii="Times New Roman" w:eastAsia="SimSun" w:hAnsi="Times New Roman" w:cs="Times New Roman"/>
            <w:sz w:val="20"/>
            <w:szCs w:val="20"/>
            <w:lang w:val="en-US"/>
          </w:rPr>
          <w:t xml:space="preserve"> [9-10].</w:t>
        </w:r>
      </w:ins>
      <w:del w:id="13" w:author="Tim Kong" w:date="2022-08-04T18:29:00Z">
        <w:r w:rsidDel="00500777">
          <w:rPr>
            <w:rFonts w:ascii="Times New Roman" w:eastAsia="SimSun" w:hAnsi="Times New Roman" w:cs="Times New Roman"/>
            <w:sz w:val="20"/>
            <w:szCs w:val="20"/>
            <w:lang w:val="en-US"/>
          </w:rPr>
          <w:delText>.[9][10]</w:delText>
        </w:r>
      </w:del>
      <w:r>
        <w:rPr>
          <w:rFonts w:ascii="Times New Roman" w:eastAsia="SimSun" w:hAnsi="Times New Roman" w:cs="Times New Roman"/>
          <w:sz w:val="20"/>
          <w:szCs w:val="20"/>
          <w:lang w:val="en-US"/>
        </w:rPr>
        <w:t xml:space="preserve"> During which process, individual traits of images will be extracted and recorded with the output of 512 dimension embeddings. Insomuch as the encodings are the incarnation of pictograms themselves, they were being singular-value decomposed into 2 dimensions using PCA for further Clustering process reserved by k-means and k-nearest neighbors. As long as the 2 dimensional data is obtained, they are being projected to a latent space, and in which imaginary space, Euclidian distance can be computed, thereby labelling images according to their closeness in that latent space. Through the Elbow Method, a favorable number of clusters can be chosen, and hence complete the whole clustering process by labelling all pictures with the reference of their closeness in sense of Euclidian distance. Finally, qualitative judgements will be given by comparing clustered images; and quantitative measures will be calculated by comparing the labels generated through the model with the truth labels of Mnist.  </w:t>
      </w:r>
    </w:p>
    <w:p w14:paraId="4A54376F" w14:textId="77777777" w:rsidR="00AD2202" w:rsidRDefault="00AD2202">
      <w:pPr>
        <w:rPr>
          <w:rFonts w:ascii="Times New Roman" w:hAnsi="Times New Roman" w:cs="Times New Roman"/>
          <w:color w:val="000000" w:themeColor="text1"/>
          <w:sz w:val="20"/>
          <w:szCs w:val="20"/>
        </w:rPr>
      </w:pPr>
    </w:p>
    <w:p w14:paraId="1BDF7D29" w14:textId="77777777" w:rsidR="00AD2202" w:rsidRDefault="00607BB2">
      <w:pPr>
        <w:pStyle w:val="ListParagraph"/>
        <w:numPr>
          <w:ilvl w:val="0"/>
          <w:numId w:val="4"/>
        </w:num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Methodology:</w:t>
      </w:r>
    </w:p>
    <w:p w14:paraId="67D14D95"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 xml:space="preserve">Image Transformation </w:t>
      </w:r>
    </w:p>
    <w:p w14:paraId="639A361A" w14:textId="35B53AA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Normally, from empirical evidences, when people create an image, or, look at an image, both processes would put their main focus upon the middle part, contours of individual graphics.  Therefore, the fringes of images and the precise coloring are often regarded as a less important information, or, directly ignored by people. With the help of image transformations, it is crucial in reducing the importance of those less important information, and try to let the center and main contours be the most important information that a model is able to learn. With the collate function defined by Lightly, it will adjust the brightness, contrast, saturation, hue and size of images by specific probabilities. Furthermore, it will undertake cropping, Gaussian Blur, normalization and horizontal reflection under probabilities during the image preprocessing process. For each of the original image, a pair of transformed images will be produced for training the model to focus on the major details</w:t>
      </w:r>
      <w:ins w:id="14" w:author="Tim Kong" w:date="2022-08-04T18:30:00Z">
        <w:r w:rsidR="00500777">
          <w:rPr>
            <w:rFonts w:ascii="Times New Roman" w:eastAsia="SimSun" w:hAnsi="Times New Roman" w:cs="Times New Roman"/>
            <w:sz w:val="20"/>
            <w:szCs w:val="20"/>
            <w:lang w:val="en-US"/>
          </w:rPr>
          <w:t xml:space="preserve"> [9].</w:t>
        </w:r>
      </w:ins>
      <w:del w:id="15" w:author="Tim Kong" w:date="2022-08-04T18:30:00Z">
        <w:r w:rsidDel="00500777">
          <w:rPr>
            <w:rFonts w:ascii="Times New Roman" w:eastAsia="SimSun" w:hAnsi="Times New Roman" w:cs="Times New Roman"/>
            <w:sz w:val="20"/>
            <w:szCs w:val="20"/>
            <w:lang w:val="en-US"/>
          </w:rPr>
          <w:delText>.[9]</w:delText>
        </w:r>
      </w:del>
    </w:p>
    <w:p w14:paraId="2E1A6FA5"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Backbone</w:t>
      </w:r>
    </w:p>
    <w:p w14:paraId="4739CB82" w14:textId="512E2B1E"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The Backbone used in this experiment is the ResNet. ResNet was the winner of ImageNet challenge in 2015 with accuracy of 3.57%. Before, people found it is hard to train deep neural networks because of the problem of vanishing or exploding gradient created by repeated multiplication though the process of backpropagation. However, Resnet addressed the issue by creating “Shortcut connections”. He, Kaiming et al. identified that the deepness of a neural network does not necessarily </w:t>
      </w:r>
      <w:r>
        <w:rPr>
          <w:rFonts w:ascii="Times New Roman" w:eastAsia="SimSun" w:hAnsi="Times New Roman" w:cs="Times New Roman"/>
          <w:sz w:val="20"/>
          <w:szCs w:val="20"/>
          <w:lang w:val="en-US"/>
        </w:rPr>
        <w:t>entail the degradation problem, rather it will at least obtain the same, or higher accuracy of its shallower parts if the deeper part only learns the identity function. The identity function, nonetheless, is hard to learn in CNNs directly because of different weights, therefore, it is better to focus on Residual Learning. Residual Learning is the process of learning the slightest differences (assumed) between previous outputs skipped from former convolution layer and current outputs from latest convolution layer (See Figure 1). The deeper the connection, the lesser Residual Learning is able to interpret, which then, learns identity function alternatively. Inside those Skip connections, the Residual Learning is undertaken, in conjunction with ReLU Activation, an accurate image classification CNN called ResNet is made</w:t>
      </w:r>
      <w:ins w:id="16" w:author="Tim Kong" w:date="2022-08-04T18:34:00Z">
        <w:r w:rsidR="00500777">
          <w:rPr>
            <w:rFonts w:ascii="Times New Roman" w:eastAsia="SimSun" w:hAnsi="Times New Roman" w:cs="Times New Roman"/>
            <w:sz w:val="20"/>
            <w:szCs w:val="20"/>
            <w:lang w:val="en-US"/>
          </w:rPr>
          <w:t xml:space="preserve"> </w:t>
        </w:r>
      </w:ins>
      <w:del w:id="17" w:author="Tim Kong" w:date="2022-08-04T18:34:00Z">
        <w:r w:rsidDel="00500777">
          <w:rPr>
            <w:rFonts w:ascii="Times New Roman" w:eastAsia="SimSun" w:hAnsi="Times New Roman" w:cs="Times New Roman"/>
            <w:sz w:val="20"/>
            <w:szCs w:val="20"/>
            <w:lang w:val="en-US"/>
          </w:rPr>
          <w:delText>.</w:delText>
        </w:r>
      </w:del>
      <w:commentRangeStart w:id="18"/>
      <w:r>
        <w:rPr>
          <w:rFonts w:ascii="Times New Roman" w:eastAsia="SimSun" w:hAnsi="Times New Roman" w:cs="Times New Roman"/>
          <w:sz w:val="20"/>
          <w:szCs w:val="20"/>
          <w:lang w:val="en-US"/>
        </w:rPr>
        <w:t>[</w:t>
      </w:r>
      <w:ins w:id="19" w:author="Tim Kong" w:date="2022-08-04T19:35:00Z">
        <w:r w:rsidR="00AE2DB9">
          <w:rPr>
            <w:rFonts w:ascii="Times New Roman" w:eastAsia="SimSun" w:hAnsi="Times New Roman" w:cs="Times New Roman"/>
            <w:sz w:val="20"/>
            <w:szCs w:val="20"/>
            <w:lang w:val="en-US"/>
          </w:rPr>
          <w:t>5</w:t>
        </w:r>
      </w:ins>
      <w:del w:id="20" w:author="Tim Kong" w:date="2022-08-04T19:35:00Z">
        <w:r w:rsidDel="00AE2DB9">
          <w:rPr>
            <w:rFonts w:ascii="Times New Roman" w:eastAsia="SimSun" w:hAnsi="Times New Roman" w:cs="Times New Roman"/>
            <w:sz w:val="20"/>
            <w:szCs w:val="20"/>
            <w:lang w:val="en-US"/>
          </w:rPr>
          <w:delText>11</w:delText>
        </w:r>
      </w:del>
      <w:r>
        <w:rPr>
          <w:rFonts w:ascii="Times New Roman" w:eastAsia="SimSun" w:hAnsi="Times New Roman" w:cs="Times New Roman"/>
          <w:sz w:val="20"/>
          <w:szCs w:val="20"/>
          <w:lang w:val="en-US"/>
        </w:rPr>
        <w:t>]</w:t>
      </w:r>
      <w:ins w:id="21" w:author="Tim Kong" w:date="2022-08-04T18:34:00Z">
        <w:r w:rsidR="00500777">
          <w:rPr>
            <w:rFonts w:ascii="Times New Roman" w:eastAsia="SimSun" w:hAnsi="Times New Roman" w:cs="Times New Roman"/>
            <w:sz w:val="20"/>
            <w:szCs w:val="20"/>
            <w:lang w:val="en-US"/>
          </w:rPr>
          <w:t>.</w:t>
        </w:r>
      </w:ins>
      <w:commentRangeStart w:id="22"/>
      <w:del w:id="23" w:author="Tim Kong" w:date="2022-08-04T18:33:00Z">
        <w:r w:rsidDel="00500777">
          <w:rPr>
            <w:rFonts w:ascii="Times New Roman" w:eastAsia="SimSun" w:hAnsi="Times New Roman" w:cs="Times New Roman"/>
            <w:sz w:val="20"/>
            <w:szCs w:val="20"/>
            <w:lang w:val="en-US"/>
          </w:rPr>
          <w:delText>[15]</w:delText>
        </w:r>
        <w:commentRangeEnd w:id="18"/>
        <w:r w:rsidR="001311E7" w:rsidDel="00500777">
          <w:rPr>
            <w:rStyle w:val="CommentReference"/>
            <w:spacing w:val="0"/>
            <w:lang w:val="en-US"/>
          </w:rPr>
          <w:commentReference w:id="18"/>
        </w:r>
        <w:commentRangeEnd w:id="22"/>
        <w:r w:rsidR="001311E7" w:rsidDel="00500777">
          <w:rPr>
            <w:rStyle w:val="CommentReference"/>
            <w:spacing w:val="0"/>
            <w:lang w:val="en-US"/>
          </w:rPr>
          <w:commentReference w:id="22"/>
        </w:r>
      </w:del>
    </w:p>
    <w:p w14:paraId="0F410768"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024702CA" wp14:editId="7942C3F0">
            <wp:extent cx="2639060" cy="41478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9060" cy="4147820"/>
                    </a:xfrm>
                    <a:prstGeom prst="rect">
                      <a:avLst/>
                    </a:prstGeom>
                  </pic:spPr>
                </pic:pic>
              </a:graphicData>
            </a:graphic>
          </wp:inline>
        </w:drawing>
      </w:r>
    </w:p>
    <w:p w14:paraId="4CC5D7B4" w14:textId="3157C1DD" w:rsidR="00AD2202" w:rsidRDefault="00607BB2">
      <w:pPr>
        <w:pStyle w:val="figurecaption"/>
        <w:tabs>
          <w:tab w:val="left" w:pos="533"/>
        </w:tabs>
        <w:jc w:val="center"/>
        <w:rPr>
          <w:color w:val="000000" w:themeColor="text1"/>
          <w:sz w:val="20"/>
          <w:szCs w:val="20"/>
        </w:rPr>
      </w:pPr>
      <w:r>
        <w:t>The basic structure of Resnet</w:t>
      </w:r>
      <w:ins w:id="24" w:author="Tim Kong" w:date="2022-08-04T18:33:00Z">
        <w:r w:rsidR="00500777">
          <w:t xml:space="preserve"> [1</w:t>
        </w:r>
      </w:ins>
      <w:ins w:id="25" w:author="Tim Kong" w:date="2022-08-04T19:35:00Z">
        <w:r w:rsidR="00100600">
          <w:t>1</w:t>
        </w:r>
      </w:ins>
      <w:ins w:id="26" w:author="Tim Kong" w:date="2022-08-04T18:33:00Z">
        <w:r w:rsidR="00500777">
          <w:t>]</w:t>
        </w:r>
      </w:ins>
    </w:p>
    <w:p w14:paraId="5CF0F3B3"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My Model</w:t>
      </w:r>
    </w:p>
    <w:p w14:paraId="22C1F5AB" w14:textId="77777777" w:rsidR="00AD2202" w:rsidRPr="00231BFD" w:rsidRDefault="00607BB2">
      <w:pPr>
        <w:pStyle w:val="BodyText"/>
        <w:tabs>
          <w:tab w:val="left" w:pos="288"/>
        </w:tabs>
        <w:rPr>
          <w:rFonts w:ascii="Times New Roman" w:hAnsi="Times New Roman" w:cs="Times New Roman"/>
          <w:i/>
          <w:iCs/>
          <w:color w:val="000000" w:themeColor="text1"/>
          <w:sz w:val="20"/>
          <w:szCs w:val="20"/>
          <w:lang w:val="en-US"/>
        </w:rPr>
      </w:pPr>
      <w:r>
        <w:rPr>
          <w:rFonts w:ascii="Times New Roman" w:eastAsia="SimSun" w:hAnsi="Times New Roman" w:cs="Times New Roman"/>
          <w:sz w:val="20"/>
          <w:szCs w:val="20"/>
          <w:lang w:val="en-US"/>
        </w:rPr>
        <w:t>The model selected for this particular experiment is based on the Simple Framework for Contrastive Learning of Visual Representations (SimCLR), which achieved top-1 accuracy on ImageNet. SimCLR will receive the transformed images explained in section 2.1, pass data through the ResNet backbone, send representation vectors from ResNet to a Multilayer Perceptron (MLP), and thereby find contrastive loss.</w:t>
      </w:r>
    </w:p>
    <w:p w14:paraId="05FA5A38"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SimCLR improves the effect of prediction tasks by using data enhanced operations, and proves that unsupervised comparative learning can benefit more </w:t>
      </w:r>
      <w:r>
        <w:rPr>
          <w:rFonts w:ascii="Times New Roman" w:eastAsia="SimSun" w:hAnsi="Times New Roman" w:cs="Times New Roman"/>
          <w:sz w:val="20"/>
          <w:szCs w:val="20"/>
          <w:lang w:val="en-US"/>
        </w:rPr>
        <w:lastRenderedPageBreak/>
        <w:t xml:space="preserve">from data enhanced operations than supervised learning. SimCLR introduces a learnable nonlinear transformation between representation and contrast loss, which greatly improves the quality of learning representation. Compared with supervised learning, comparative learning can benefit from deeper and broader networks and larger batches and training. As shown in Figure 2, the main operations of SimCLR algorithm include unsupervised pre-training and supervised fine tuning, whose important innovations include: using data enhancement to improve the effect of unsupervised learning, using MLP network with hidden layer for nonlinear transformation, and introducing a counter loss function which can be seen in formula (1). </w:t>
      </w:r>
    </w:p>
    <w:p w14:paraId="7063D98D" w14:textId="77777777" w:rsidR="00AD2202" w:rsidRDefault="004C33B2">
      <w:pPr>
        <w:pStyle w:val="ListParagraph"/>
        <w:numPr>
          <w:ilvl w:val="255"/>
          <w:numId w:val="0"/>
        </w:numPr>
        <w:jc w:val="right"/>
        <w:rPr>
          <w:rFonts w:ascii="Times New Roman" w:hAnsi="Times New Roman" w:cs="Times New Roman"/>
          <w:color w:val="000000" w:themeColor="text1"/>
          <w:sz w:val="20"/>
          <w:szCs w:val="20"/>
        </w:rPr>
      </w:pPr>
      <m:oMath>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i,j</m:t>
            </m:r>
          </m:sub>
        </m:sSub>
        <m:r>
          <w:rPr>
            <w:rFonts w:ascii="Cambria Math" w:hAnsi="Cambria Math" w:cs="Times New Roman"/>
            <w:color w:val="000000" w:themeColor="text1"/>
            <w:sz w:val="20"/>
            <w:szCs w:val="20"/>
          </w:rPr>
          <m:t>=-log</m:t>
        </m:r>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exp(sim(</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z</m:t>
                </m:r>
              </m:e>
              <m:sub>
                <m:r>
                  <w:rPr>
                    <w:rFonts w:ascii="Cambria Math" w:hAnsi="Cambria Math" w:cs="Times New Roman"/>
                    <w:color w:val="000000" w:themeColor="text1"/>
                    <w:sz w:val="20"/>
                    <w:szCs w:val="20"/>
                  </w:rPr>
                  <m:t>i</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z</m:t>
                </m:r>
              </m:e>
              <m:sub>
                <m:r>
                  <w:rPr>
                    <w:rFonts w:ascii="Cambria Math" w:hAnsi="Cambria Math" w:cs="Times New Roman"/>
                    <w:color w:val="000000" w:themeColor="text1"/>
                    <w:sz w:val="20"/>
                    <w:szCs w:val="20"/>
                  </w:rPr>
                  <m:t>j</m:t>
                </m:r>
              </m:sub>
            </m:sSub>
            <m:r>
              <w:rPr>
                <w:rFonts w:ascii="Cambria Math" w:hAnsi="Cambria Math" w:cs="Times New Roman"/>
                <w:color w:val="000000" w:themeColor="text1"/>
                <w:sz w:val="20"/>
                <w:szCs w:val="20"/>
              </w:rPr>
              <m:t>)/τ)</m:t>
            </m:r>
          </m:num>
          <m:den>
            <m:nary>
              <m:naryPr>
                <m:chr m:val="∑"/>
                <m:limLoc m:val="undOvr"/>
                <m:ctrlPr>
                  <w:rPr>
                    <w:rFonts w:ascii="Cambria Math" w:hAnsi="Cambria Math" w:cs="Times New Roman"/>
                    <w:i/>
                    <w:color w:val="000000" w:themeColor="text1"/>
                    <w:sz w:val="20"/>
                    <w:szCs w:val="20"/>
                  </w:rPr>
                </m:ctrlPr>
              </m:naryPr>
              <m:sub>
                <m:r>
                  <w:rPr>
                    <w:rFonts w:ascii="Cambria Math" w:hAnsi="Cambria Math" w:cs="Times New Roman"/>
                    <w:color w:val="000000" w:themeColor="text1"/>
                    <w:sz w:val="20"/>
                    <w:szCs w:val="20"/>
                  </w:rPr>
                  <m:t>k=1</m:t>
                </m:r>
              </m:sub>
              <m:sup>
                <m:r>
                  <w:rPr>
                    <w:rFonts w:ascii="Cambria Math" w:hAnsi="Cambria Math" w:cs="Times New Roman"/>
                    <w:color w:val="000000" w:themeColor="text1"/>
                    <w:sz w:val="20"/>
                    <w:szCs w:val="20"/>
                  </w:rPr>
                  <m:t>2N</m:t>
                </m:r>
              </m:sup>
              <m:e>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l</m:t>
                    </m:r>
                  </m:e>
                  <m:sub>
                    <m:r>
                      <w:rPr>
                        <w:rFonts w:ascii="Cambria Math" w:hAnsi="Cambria Math" w:cs="Times New Roman"/>
                        <w:color w:val="000000" w:themeColor="text1"/>
                        <w:sz w:val="20"/>
                        <w:szCs w:val="20"/>
                      </w:rPr>
                      <m:t>[k≠i]</m:t>
                    </m:r>
                  </m:sub>
                </m:sSub>
              </m:e>
            </m:nary>
            <m:r>
              <w:rPr>
                <w:rFonts w:ascii="Cambria Math" w:hAnsi="Cambria Math" w:cs="Times New Roman"/>
                <w:color w:val="000000" w:themeColor="text1"/>
                <w:sz w:val="20"/>
                <w:szCs w:val="20"/>
              </w:rPr>
              <m:t>exp(sim(</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z</m:t>
                </m:r>
              </m:e>
              <m:sub>
                <m:r>
                  <w:rPr>
                    <w:rFonts w:ascii="Cambria Math" w:hAnsi="Cambria Math" w:cs="Times New Roman"/>
                    <w:color w:val="000000" w:themeColor="text1"/>
                    <w:sz w:val="20"/>
                    <w:szCs w:val="20"/>
                  </w:rPr>
                  <m:t>i</m:t>
                </m:r>
              </m:sub>
            </m:sSub>
            <m:r>
              <w:rPr>
                <w:rFonts w:ascii="Cambria Math" w:hAnsi="Cambria Math" w:cs="Times New Roman"/>
                <w:color w:val="000000" w:themeColor="text1"/>
                <w:sz w:val="20"/>
                <w:szCs w:val="20"/>
              </w:rPr>
              <m:t>,</m:t>
            </m:r>
            <m:sSub>
              <m:sSubPr>
                <m:ctrlPr>
                  <w:rPr>
                    <w:rFonts w:ascii="Cambria Math" w:hAnsi="Cambria Math" w:cs="Times New Roman"/>
                    <w:i/>
                    <w:color w:val="000000" w:themeColor="text1"/>
                    <w:sz w:val="20"/>
                    <w:szCs w:val="20"/>
                  </w:rPr>
                </m:ctrlPr>
              </m:sSubPr>
              <m:e>
                <m:r>
                  <w:rPr>
                    <w:rFonts w:ascii="Cambria Math" w:hAnsi="Cambria Math" w:cs="Times New Roman"/>
                    <w:color w:val="000000" w:themeColor="text1"/>
                    <w:sz w:val="20"/>
                    <w:szCs w:val="20"/>
                  </w:rPr>
                  <m:t>z</m:t>
                </m:r>
              </m:e>
              <m:sub>
                <m:r>
                  <w:rPr>
                    <w:rFonts w:ascii="Cambria Math" w:hAnsi="Cambria Math" w:cs="Times New Roman"/>
                    <w:color w:val="000000" w:themeColor="text1"/>
                    <w:sz w:val="20"/>
                    <w:szCs w:val="20"/>
                  </w:rPr>
                  <m:t>j</m:t>
                </m:r>
              </m:sub>
            </m:sSub>
            <m:r>
              <w:rPr>
                <w:rFonts w:ascii="Cambria Math" w:hAnsi="Cambria Math" w:cs="Times New Roman"/>
                <w:color w:val="000000" w:themeColor="text1"/>
                <w:sz w:val="20"/>
                <w:szCs w:val="20"/>
              </w:rPr>
              <m:t>)/τ)</m:t>
            </m:r>
          </m:den>
        </m:f>
      </m:oMath>
      <w:r w:rsidR="00607BB2">
        <w:rPr>
          <w:rFonts w:ascii="Times New Roman" w:hAnsi="Times New Roman" w:cs="Times New Roman"/>
          <w:color w:val="000000" w:themeColor="text1"/>
          <w:sz w:val="20"/>
          <w:szCs w:val="20"/>
        </w:rPr>
        <w:t xml:space="preserve">   </w:t>
      </w:r>
      <w:r w:rsidR="00607BB2">
        <w:rPr>
          <w:rFonts w:ascii="Times New Roman" w:hAnsi="Times New Roman" w:cs="Times New Roman"/>
          <w:color w:val="000000" w:themeColor="text1"/>
          <w:sz w:val="20"/>
          <w:szCs w:val="20"/>
        </w:rPr>
        <w:tab/>
        <w:t>(1)</w:t>
      </w:r>
    </w:p>
    <w:p w14:paraId="419DF3CD" w14:textId="3039BAB0"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Here, SimCLR randomly samples </w:t>
      </w:r>
      <m:oMath>
        <m:r>
          <m:rPr>
            <m:sty m:val="p"/>
          </m:rPr>
          <w:rPr>
            <w:rFonts w:ascii="Cambria Math" w:eastAsia="SimSun" w:hAnsi="Cambria Math" w:cs="Times New Roman"/>
            <w:sz w:val="20"/>
            <w:szCs w:val="20"/>
            <w:lang w:val="en-US"/>
          </w:rPr>
          <m:t>N</m:t>
        </m:r>
      </m:oMath>
      <w:r>
        <w:rPr>
          <w:rFonts w:ascii="Times New Roman" w:eastAsia="SimSun" w:hAnsi="Times New Roman" w:cs="Times New Roman"/>
          <w:sz w:val="20"/>
          <w:szCs w:val="20"/>
          <w:lang w:val="en-US"/>
        </w:rPr>
        <w:t xml:space="preserve"> pictures as a training batch. After data enhancement, </w:t>
      </w:r>
      <m:oMath>
        <m:r>
          <m:rPr>
            <m:sty m:val="p"/>
          </m:rPr>
          <w:rPr>
            <w:rFonts w:ascii="Cambria Math" w:eastAsia="SimSun" w:hAnsi="Cambria Math" w:cs="Times New Roman"/>
            <w:sz w:val="20"/>
            <w:szCs w:val="20"/>
            <w:lang w:val="en-US"/>
          </w:rPr>
          <m:t>2N</m:t>
        </m:r>
      </m:oMath>
      <w:r>
        <w:rPr>
          <w:rFonts w:ascii="Times New Roman" w:eastAsia="SimSun" w:hAnsi="Times New Roman" w:cs="Times New Roman"/>
          <w:sz w:val="20"/>
          <w:szCs w:val="20"/>
          <w:lang w:val="en-US"/>
        </w:rPr>
        <w:t xml:space="preserve"> enhanced samples will be obtained. In a batch, for a certain picture (fixed as a reference), the loss is calculated by pairing between two, so there are a total of </w:t>
      </w:r>
      <m:oMath>
        <m:r>
          <m:rPr>
            <m:sty m:val="p"/>
          </m:rPr>
          <w:rPr>
            <w:rFonts w:ascii="Cambria Math" w:eastAsia="SimSun" w:hAnsi="Cambria Math" w:cs="Times New Roman"/>
            <w:sz w:val="20"/>
            <w:szCs w:val="20"/>
            <w:lang w:val="en-US"/>
          </w:rPr>
          <m:t>2(N-1)</m:t>
        </m:r>
      </m:oMath>
      <w:r>
        <w:rPr>
          <w:rFonts w:ascii="Times New Roman" w:eastAsia="SimSun" w:hAnsi="Times New Roman" w:cs="Times New Roman"/>
          <w:sz w:val="20"/>
          <w:szCs w:val="20"/>
          <w:lang w:val="en-US"/>
        </w:rPr>
        <w:t xml:space="preserve"> negative samples. Through this entire process, finds out the key features of images by contrasting the pair of input images with the loss function, and project relative vectors of each images into an embedding space, therefore, the embeddings can be recorded and ready for further processes</w:t>
      </w:r>
      <w:ins w:id="27" w:author="Tim Kong" w:date="2022-08-04T18:34:00Z">
        <w:r w:rsidR="00500777">
          <w:rPr>
            <w:rFonts w:ascii="Times New Roman" w:eastAsia="SimSun" w:hAnsi="Times New Roman" w:cs="Times New Roman"/>
            <w:sz w:val="20"/>
            <w:szCs w:val="20"/>
            <w:lang w:val="en-US"/>
          </w:rPr>
          <w:t xml:space="preserve"> [10].</w:t>
        </w:r>
      </w:ins>
      <w:del w:id="28" w:author="Tim Kong" w:date="2022-08-04T18:34:00Z">
        <w:r w:rsidDel="00500777">
          <w:rPr>
            <w:rFonts w:ascii="Times New Roman" w:eastAsia="SimSun" w:hAnsi="Times New Roman" w:cs="Times New Roman"/>
            <w:sz w:val="20"/>
            <w:szCs w:val="20"/>
            <w:lang w:val="en-US"/>
          </w:rPr>
          <w:delText>.[10]</w:delText>
        </w:r>
      </w:del>
    </w:p>
    <w:tbl>
      <w:tblPr>
        <w:tblW w:w="0" w:type="auto"/>
        <w:tblLook w:val="04A0" w:firstRow="1" w:lastRow="0" w:firstColumn="1" w:lastColumn="0" w:noHBand="0" w:noVBand="1"/>
      </w:tblPr>
      <w:tblGrid>
        <w:gridCol w:w="4156"/>
      </w:tblGrid>
      <w:tr w:rsidR="00AD2202" w14:paraId="627C0748" w14:textId="77777777">
        <w:tc>
          <w:tcPr>
            <w:tcW w:w="4372" w:type="dxa"/>
          </w:tcPr>
          <w:p w14:paraId="639EE9CB"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163D61D" wp14:editId="3E19CDC2">
                  <wp:extent cx="2560955" cy="1743710"/>
                  <wp:effectExtent l="0" t="0" r="10795" b="889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0955" cy="1743710"/>
                          </a:xfrm>
                          <a:prstGeom prst="rect">
                            <a:avLst/>
                          </a:prstGeom>
                        </pic:spPr>
                      </pic:pic>
                    </a:graphicData>
                  </a:graphic>
                </wp:inline>
              </w:drawing>
            </w:r>
          </w:p>
        </w:tc>
      </w:tr>
      <w:tr w:rsidR="00AD2202" w14:paraId="1492E6C6" w14:textId="77777777">
        <w:trPr>
          <w:trHeight w:val="90"/>
        </w:trPr>
        <w:tc>
          <w:tcPr>
            <w:tcW w:w="4372" w:type="dxa"/>
          </w:tcPr>
          <w:p w14:paraId="4B303CA2" w14:textId="77777777" w:rsidR="00AD2202" w:rsidRDefault="00607BB2">
            <w:pPr>
              <w:pStyle w:val="figurecaption"/>
              <w:tabs>
                <w:tab w:val="left" w:pos="533"/>
              </w:tabs>
              <w:jc w:val="center"/>
              <w:rPr>
                <w:color w:val="000000" w:themeColor="text1"/>
              </w:rPr>
            </w:pPr>
            <w:r>
              <w:t>The basic structure of SimCLR</w:t>
            </w:r>
          </w:p>
        </w:tc>
      </w:tr>
    </w:tbl>
    <w:p w14:paraId="62ABFE30"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Feature dimensionality reduction</w:t>
      </w:r>
    </w:p>
    <w:p w14:paraId="7B43637B" w14:textId="52CD4BBF"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Because the representation vectors from ResNet are usually handled in 512 dimensions, it is too much for K-means to determine the Euclidian Distance in between embeddings. Therefore, the need for Singular Value Decomposition (SVD) starting to realize. Principle Component Analysis (PCA), being the most widely used SVD methods, find the directions of maximum variance in high-dimensional data and projects into a new space with lower dimensions. With this mechanism, the PCA algorithm can reduce dimension whilst preserving the feature of original data</w:t>
      </w:r>
      <w:ins w:id="29" w:author="Tim Kong" w:date="2022-08-04T18:34:00Z">
        <w:r w:rsidR="00500777">
          <w:rPr>
            <w:rFonts w:ascii="Times New Roman" w:eastAsia="SimSun" w:hAnsi="Times New Roman" w:cs="Times New Roman"/>
            <w:sz w:val="20"/>
            <w:szCs w:val="20"/>
            <w:lang w:val="en-US"/>
          </w:rPr>
          <w:t xml:space="preserve"> [1</w:t>
        </w:r>
      </w:ins>
      <w:ins w:id="30" w:author="Tim Kong" w:date="2022-08-04T19:35:00Z">
        <w:r w:rsidR="00100600">
          <w:rPr>
            <w:rFonts w:ascii="Times New Roman" w:eastAsia="SimSun" w:hAnsi="Times New Roman" w:cs="Times New Roman"/>
            <w:sz w:val="20"/>
            <w:szCs w:val="20"/>
            <w:lang w:val="en-US"/>
          </w:rPr>
          <w:t>2</w:t>
        </w:r>
      </w:ins>
      <w:ins w:id="31" w:author="Tim Kong" w:date="2022-08-04T18:34:00Z">
        <w:r w:rsidR="00500777">
          <w:rPr>
            <w:rFonts w:ascii="Times New Roman" w:eastAsia="SimSun" w:hAnsi="Times New Roman" w:cs="Times New Roman"/>
            <w:sz w:val="20"/>
            <w:szCs w:val="20"/>
            <w:lang w:val="en-US"/>
          </w:rPr>
          <w:t>]</w:t>
        </w:r>
      </w:ins>
      <w:ins w:id="32" w:author="Tim Kong" w:date="2022-08-04T18:35:00Z">
        <w:r w:rsidR="00500777">
          <w:rPr>
            <w:rFonts w:ascii="Times New Roman" w:eastAsia="SimSun" w:hAnsi="Times New Roman" w:cs="Times New Roman"/>
            <w:sz w:val="20"/>
            <w:szCs w:val="20"/>
            <w:lang w:val="en-US"/>
          </w:rPr>
          <w:t>.</w:t>
        </w:r>
      </w:ins>
      <w:del w:id="33" w:author="Tim Kong" w:date="2022-08-04T18:34:00Z">
        <w:r w:rsidDel="00500777">
          <w:rPr>
            <w:rFonts w:ascii="Times New Roman" w:eastAsia="SimSun" w:hAnsi="Times New Roman" w:cs="Times New Roman"/>
            <w:sz w:val="20"/>
            <w:szCs w:val="20"/>
            <w:lang w:val="en-US"/>
          </w:rPr>
          <w:delText xml:space="preserve">.[12] </w:delText>
        </w:r>
      </w:del>
      <w:r>
        <w:rPr>
          <w:rFonts w:ascii="Times New Roman" w:eastAsia="SimSun" w:hAnsi="Times New Roman" w:cs="Times New Roman"/>
          <w:sz w:val="20"/>
          <w:szCs w:val="20"/>
          <w:lang w:val="en-US"/>
        </w:rPr>
        <w:t xml:space="preserve"> </w:t>
      </w:r>
    </w:p>
    <w:p w14:paraId="634C6309" w14:textId="77777777" w:rsidR="00AD2202" w:rsidRDefault="00AD2202">
      <w:pPr>
        <w:rPr>
          <w:rFonts w:ascii="Times New Roman" w:hAnsi="Times New Roman" w:cs="Times New Roman"/>
          <w:color w:val="000000" w:themeColor="text1"/>
          <w:sz w:val="20"/>
          <w:szCs w:val="20"/>
        </w:rPr>
      </w:pPr>
    </w:p>
    <w:p w14:paraId="04804C21"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Elbow Method</w:t>
      </w:r>
    </w:p>
    <w:p w14:paraId="48F54B21" w14:textId="2A971024" w:rsidR="00AD2202" w:rsidRPr="00231BFD" w:rsidRDefault="00607BB2">
      <w:pPr>
        <w:pStyle w:val="BodyText"/>
        <w:tabs>
          <w:tab w:val="left" w:pos="288"/>
        </w:tabs>
        <w:rPr>
          <w:rFonts w:ascii="Times New Roman" w:hAnsi="Times New Roman" w:cs="Times New Roman"/>
          <w:color w:val="000000" w:themeColor="text1"/>
          <w:sz w:val="20"/>
          <w:szCs w:val="20"/>
          <w:lang w:val="en-US"/>
        </w:rPr>
      </w:pPr>
      <w:r>
        <w:rPr>
          <w:rFonts w:ascii="Times New Roman" w:eastAsia="SimSun" w:hAnsi="Times New Roman" w:cs="Times New Roman"/>
          <w:sz w:val="20"/>
          <w:szCs w:val="20"/>
          <w:lang w:val="en-US"/>
        </w:rPr>
        <w:t xml:space="preserve">When the 512 dimension embeddings has become 2 dimensional, k-means can calculate the </w:t>
      </w:r>
      <w:r>
        <w:rPr>
          <w:rFonts w:ascii="Times New Roman" w:eastAsia="SimSun" w:hAnsi="Times New Roman" w:cs="Times New Roman"/>
          <w:sz w:val="20"/>
          <w:szCs w:val="20"/>
          <w:lang w:val="en-US"/>
        </w:rPr>
        <w:t>with-in-clusters-sums-of-squares between the embeddings. Each distance will be recorded in a list, and then being draw by matplotlib to show a descending curve with decreasing gradient. The curve will inevitably encounter vertexes, and the rightmost whilst obvious turning point hints at the optimum number of clusters</w:t>
      </w:r>
      <w:ins w:id="34" w:author="Tim Kong" w:date="2022-08-04T18:35:00Z">
        <w:r w:rsidR="00500777">
          <w:rPr>
            <w:rFonts w:ascii="Times New Roman" w:eastAsia="SimSun" w:hAnsi="Times New Roman" w:cs="Times New Roman"/>
            <w:sz w:val="20"/>
            <w:szCs w:val="20"/>
            <w:lang w:val="en-US"/>
          </w:rPr>
          <w:t xml:space="preserve"> [1</w:t>
        </w:r>
      </w:ins>
      <w:ins w:id="35" w:author="Tim Kong" w:date="2022-08-04T19:36:00Z">
        <w:r w:rsidR="00100600">
          <w:rPr>
            <w:rFonts w:ascii="Times New Roman" w:eastAsia="SimSun" w:hAnsi="Times New Roman" w:cs="Times New Roman"/>
            <w:sz w:val="20"/>
            <w:szCs w:val="20"/>
            <w:lang w:val="en-US"/>
          </w:rPr>
          <w:t>3</w:t>
        </w:r>
      </w:ins>
      <w:ins w:id="36" w:author="Tim Kong" w:date="2022-08-04T18:35:00Z">
        <w:r w:rsidR="00500777">
          <w:rPr>
            <w:rFonts w:ascii="Times New Roman" w:eastAsia="SimSun" w:hAnsi="Times New Roman" w:cs="Times New Roman"/>
            <w:sz w:val="20"/>
            <w:szCs w:val="20"/>
            <w:lang w:val="en-US"/>
          </w:rPr>
          <w:t>].</w:t>
        </w:r>
      </w:ins>
      <w:del w:id="37" w:author="Tim Kong" w:date="2022-08-04T18:35:00Z">
        <w:r w:rsidDel="00500777">
          <w:rPr>
            <w:rFonts w:ascii="Times New Roman" w:eastAsia="SimSun" w:hAnsi="Times New Roman" w:cs="Times New Roman"/>
            <w:sz w:val="20"/>
            <w:szCs w:val="20"/>
            <w:lang w:val="en-US"/>
          </w:rPr>
          <w:delText>.[13]</w:delText>
        </w:r>
      </w:del>
    </w:p>
    <w:p w14:paraId="05501339" w14:textId="77777777" w:rsidR="00AD2202" w:rsidRDefault="00607BB2">
      <w:pPr>
        <w:pStyle w:val="Heading2"/>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K-means for labelling</w:t>
      </w:r>
    </w:p>
    <w:p w14:paraId="6BFE2A33" w14:textId="08B8D55D" w:rsidR="00AD2202" w:rsidRPr="00231BFD" w:rsidRDefault="00607BB2">
      <w:pPr>
        <w:pStyle w:val="BodyText"/>
        <w:tabs>
          <w:tab w:val="left" w:pos="288"/>
        </w:tabs>
        <w:rPr>
          <w:rFonts w:ascii="Times New Roman" w:hAnsi="Times New Roman" w:cs="Times New Roman"/>
          <w:b/>
          <w:bCs/>
          <w:color w:val="000000" w:themeColor="text1"/>
          <w:sz w:val="20"/>
          <w:szCs w:val="20"/>
          <w:lang w:val="en-US"/>
        </w:rPr>
      </w:pPr>
      <w:r>
        <w:rPr>
          <w:rFonts w:ascii="Times New Roman" w:eastAsia="SimSun" w:hAnsi="Times New Roman" w:cs="Times New Roman"/>
          <w:sz w:val="20"/>
          <w:szCs w:val="20"/>
          <w:lang w:val="en-US"/>
        </w:rPr>
        <w:t>Once the optimum number of clusters are determined by the Elbow Method, K-means can calculate the average instances of every data points, and hence compute the centroids. With the Centroids and average Euclidian Distances, All data points can be grouped into clusters</w:t>
      </w:r>
      <w:ins w:id="38" w:author="Tim Kong" w:date="2022-08-04T18:35:00Z">
        <w:r w:rsidR="00500777">
          <w:rPr>
            <w:rFonts w:ascii="Times New Roman" w:eastAsia="SimSun" w:hAnsi="Times New Roman" w:cs="Times New Roman"/>
            <w:sz w:val="20"/>
            <w:szCs w:val="20"/>
            <w:lang w:val="en-US"/>
          </w:rPr>
          <w:t xml:space="preserve"> [1</w:t>
        </w:r>
      </w:ins>
      <w:ins w:id="39" w:author="Tim Kong" w:date="2022-08-04T19:36:00Z">
        <w:r w:rsidR="00100600">
          <w:rPr>
            <w:rFonts w:ascii="Times New Roman" w:eastAsia="SimSun" w:hAnsi="Times New Roman" w:cs="Times New Roman"/>
            <w:sz w:val="20"/>
            <w:szCs w:val="20"/>
            <w:lang w:val="en-US"/>
          </w:rPr>
          <w:t>4</w:t>
        </w:r>
      </w:ins>
      <w:ins w:id="40" w:author="Tim Kong" w:date="2022-08-04T18:35:00Z">
        <w:r w:rsidR="00500777">
          <w:rPr>
            <w:rFonts w:ascii="Times New Roman" w:eastAsia="SimSun" w:hAnsi="Times New Roman" w:cs="Times New Roman"/>
            <w:sz w:val="20"/>
            <w:szCs w:val="20"/>
            <w:lang w:val="en-US"/>
          </w:rPr>
          <w:t>].</w:t>
        </w:r>
      </w:ins>
      <w:del w:id="41" w:author="Tim Kong" w:date="2022-08-04T18:35:00Z">
        <w:r w:rsidDel="00500777">
          <w:rPr>
            <w:rFonts w:ascii="Times New Roman" w:eastAsia="SimSun" w:hAnsi="Times New Roman" w:cs="Times New Roman"/>
            <w:sz w:val="20"/>
            <w:szCs w:val="20"/>
            <w:lang w:val="en-US"/>
          </w:rPr>
          <w:delText>.[14]</w:delText>
        </w:r>
      </w:del>
    </w:p>
    <w:p w14:paraId="10A5E516" w14:textId="77777777" w:rsidR="00AD2202" w:rsidRDefault="00607BB2">
      <w:pPr>
        <w:pStyle w:val="ListParagraph"/>
        <w:numPr>
          <w:ilvl w:val="0"/>
          <w:numId w:val="4"/>
        </w:num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Experiments</w:t>
      </w:r>
    </w:p>
    <w:p w14:paraId="47522887" w14:textId="77777777" w:rsidR="00AD2202" w:rsidRDefault="00607BB2">
      <w:pPr>
        <w:pStyle w:val="Heading2"/>
        <w:numPr>
          <w:ilvl w:val="1"/>
          <w:numId w:val="5"/>
        </w:numPr>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Dataset</w:t>
      </w:r>
    </w:p>
    <w:p w14:paraId="35E98AFA"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Firstly, before any machine learning can took place, a suitable dataset has to be chosen. Therefore, I went to Kaggle.com which contains many excellent image datasets, and picked a peculiar image dataset of my interest. Since this experiment aims to simulate a real life event in which no labels are present alongside the images, there was one particular dataset called “Re:Zero Rem Anime Faces For GAN Training” fits my requirement. Although the title of which stated that the intended use of this dataset is for training Generative Adversarial Networks, but the content is pure images, which is suitable for this experiment. Additionally, this dataset contains 725 illustrates of the character Rem.</w:t>
      </w:r>
    </w:p>
    <w:p w14:paraId="5B855AAE" w14:textId="77777777" w:rsidR="00AD2202" w:rsidRPr="00231BFD" w:rsidRDefault="00607BB2">
      <w:pPr>
        <w:pStyle w:val="BodyText"/>
        <w:tabs>
          <w:tab w:val="left" w:pos="288"/>
        </w:tabs>
        <w:rPr>
          <w:rFonts w:ascii="Times New Roman" w:hAnsi="Times New Roman" w:cs="Times New Roman"/>
          <w:color w:val="000000" w:themeColor="text1"/>
          <w:sz w:val="20"/>
          <w:szCs w:val="20"/>
          <w:lang w:val="en-US"/>
        </w:rPr>
      </w:pPr>
      <w:r>
        <w:rPr>
          <w:rFonts w:ascii="Times New Roman" w:eastAsia="SimSun" w:hAnsi="Times New Roman" w:cs="Times New Roman"/>
          <w:sz w:val="20"/>
          <w:szCs w:val="20"/>
          <w:lang w:val="en-US"/>
        </w:rPr>
        <w:t xml:space="preserve">Secondly, I used the Mnist dataset for validation purposes, which follows the tradition of machine learning. This experiment took 600 unique samples from the training set (60 images for each digit from 0 to 9) and send through the CNN without label for generating embeddings.  </w:t>
      </w:r>
    </w:p>
    <w:p w14:paraId="25F4B874" w14:textId="77777777" w:rsidR="00AD2202" w:rsidRDefault="00607BB2">
      <w:pPr>
        <w:pStyle w:val="Heading2"/>
        <w:numPr>
          <w:ilvl w:val="1"/>
          <w:numId w:val="5"/>
        </w:numPr>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Evaluating indicator</w:t>
      </w:r>
    </w:p>
    <w:p w14:paraId="3854FB8E"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The First experiment on the first dataset “Re:Zero Rem Anime Faces For GAN Training” will only be valued using qualitative descriptions , because the ground truth labels simply does not exist.</w:t>
      </w:r>
    </w:p>
    <w:p w14:paraId="2F434004" w14:textId="77777777" w:rsidR="00AD2202" w:rsidRPr="00231BFD" w:rsidRDefault="00607BB2">
      <w:pPr>
        <w:pStyle w:val="BodyText"/>
        <w:tabs>
          <w:tab w:val="left" w:pos="288"/>
        </w:tabs>
        <w:rPr>
          <w:rFonts w:ascii="Times New Roman" w:hAnsi="Times New Roman" w:cs="Times New Roman"/>
          <w:color w:val="000000" w:themeColor="text1"/>
          <w:sz w:val="20"/>
          <w:szCs w:val="20"/>
          <w:lang w:val="en-US"/>
        </w:rPr>
      </w:pPr>
      <w:r>
        <w:rPr>
          <w:rFonts w:ascii="Times New Roman" w:eastAsia="SimSun" w:hAnsi="Times New Roman" w:cs="Times New Roman"/>
          <w:sz w:val="20"/>
          <w:szCs w:val="20"/>
          <w:lang w:val="en-US"/>
        </w:rPr>
        <w:t xml:space="preserve">The second experiment using second dataset: The Mnist Dataset will compare the label from self labelling process with the truth label, and an ultimate accuracy will be determined. </w:t>
      </w:r>
    </w:p>
    <w:p w14:paraId="41FBB398" w14:textId="77777777" w:rsidR="00AD2202" w:rsidRDefault="00607BB2">
      <w:pPr>
        <w:pStyle w:val="Heading2"/>
        <w:numPr>
          <w:ilvl w:val="1"/>
          <w:numId w:val="5"/>
        </w:numPr>
        <w:rPr>
          <w:rFonts w:ascii="Times New Roman" w:eastAsia="SimSun" w:hAnsi="Times New Roman" w:cs="Times New Roman"/>
          <w:sz w:val="20"/>
          <w:szCs w:val="20"/>
          <w:lang w:eastAsia="en-US"/>
        </w:rPr>
      </w:pPr>
      <w:r>
        <w:rPr>
          <w:rFonts w:ascii="Times New Roman" w:eastAsia="SimSun" w:hAnsi="Times New Roman" w:cs="Times New Roman"/>
          <w:sz w:val="20"/>
          <w:szCs w:val="20"/>
          <w:lang w:eastAsia="en-US"/>
        </w:rPr>
        <w:t>Performance analysis</w:t>
      </w:r>
    </w:p>
    <w:p w14:paraId="70259566" w14:textId="77777777" w:rsidR="00AD2202" w:rsidRDefault="00607BB2">
      <w:pPr>
        <w:pStyle w:val="ListParagraph"/>
        <w:ind w:left="0"/>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 xml:space="preserve">(1) </w:t>
      </w:r>
      <w:r>
        <w:rPr>
          <w:rFonts w:ascii="Times New Roman" w:hAnsi="Times New Roman" w:cs="Times New Roman"/>
          <w:color w:val="000000" w:themeColor="text1"/>
          <w:sz w:val="20"/>
          <w:szCs w:val="20"/>
        </w:rPr>
        <w:t>Experiment 1:</w:t>
      </w:r>
    </w:p>
    <w:p w14:paraId="6CE15952" w14:textId="77777777" w:rsidR="00AD2202" w:rsidRDefault="00607BB2">
      <w:pPr>
        <w:pStyle w:val="BodyText"/>
        <w:tabs>
          <w:tab w:val="left" w:pos="288"/>
        </w:tabs>
        <w:ind w:firstLineChars="200" w:firstLine="396"/>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We first compare the difference of various embedding, whose results can be seen in Table 1. The Table 1 above shows the 2 dimensional embeddings for the first 50 images with correspondence to their filename. The lowest number in embedding_0 is -27.96, the highest number in embedding_0 is 44.78; the lowest number in embedding_1 is -10.59, the highest number in embedding_1 is 21.57. The fact that there is a balance between positive and negative embeddings explains the ResNet has worked favorably as it tends to make the data close to 0. Also, </w:t>
      </w:r>
      <w:r>
        <w:rPr>
          <w:rFonts w:ascii="Times New Roman" w:eastAsia="SimSun" w:hAnsi="Times New Roman" w:cs="Times New Roman"/>
          <w:sz w:val="20"/>
          <w:szCs w:val="20"/>
          <w:lang w:val="en-US"/>
        </w:rPr>
        <w:lastRenderedPageBreak/>
        <w:t>from the numerical data itself, we could see a reasonable range of difference from those images, shows that there is some pattern recognition that is effective inside the entire SimCLR model.</w:t>
      </w:r>
    </w:p>
    <w:p w14:paraId="1C2C94F4" w14:textId="77777777" w:rsidR="00AD2202" w:rsidRDefault="00607BB2">
      <w:pPr>
        <w:pStyle w:val="tablehead"/>
        <w:jc w:val="both"/>
      </w:pPr>
      <w:r>
        <w:t>Display of embeddings generated by CNN</w:t>
      </w:r>
    </w:p>
    <w:tbl>
      <w:tblPr>
        <w:tblStyle w:val="TableGrid"/>
        <w:tblW w:w="0" w:type="auto"/>
        <w:tblLook w:val="04A0" w:firstRow="1" w:lastRow="0" w:firstColumn="1" w:lastColumn="0" w:noHBand="0" w:noVBand="1"/>
      </w:tblPr>
      <w:tblGrid>
        <w:gridCol w:w="591"/>
        <w:gridCol w:w="741"/>
        <w:gridCol w:w="741"/>
        <w:gridCol w:w="591"/>
        <w:gridCol w:w="741"/>
        <w:gridCol w:w="741"/>
      </w:tblGrid>
      <w:tr w:rsidR="00AD2202" w14:paraId="4C89D6B3" w14:textId="77777777">
        <w:tc>
          <w:tcPr>
            <w:tcW w:w="645" w:type="dxa"/>
          </w:tcPr>
          <w:p w14:paraId="755B195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filenames</w:t>
            </w:r>
          </w:p>
        </w:tc>
        <w:tc>
          <w:tcPr>
            <w:tcW w:w="716" w:type="dxa"/>
          </w:tcPr>
          <w:p w14:paraId="42E85AD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embedding_0</w:t>
            </w:r>
          </w:p>
        </w:tc>
        <w:tc>
          <w:tcPr>
            <w:tcW w:w="716" w:type="dxa"/>
          </w:tcPr>
          <w:p w14:paraId="66F1354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embedding_1</w:t>
            </w:r>
          </w:p>
        </w:tc>
        <w:tc>
          <w:tcPr>
            <w:tcW w:w="641" w:type="dxa"/>
          </w:tcPr>
          <w:p w14:paraId="4E95E2D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filenames</w:t>
            </w:r>
          </w:p>
        </w:tc>
        <w:tc>
          <w:tcPr>
            <w:tcW w:w="713" w:type="dxa"/>
          </w:tcPr>
          <w:p w14:paraId="672B800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embedding_0</w:t>
            </w:r>
          </w:p>
        </w:tc>
        <w:tc>
          <w:tcPr>
            <w:tcW w:w="715" w:type="dxa"/>
          </w:tcPr>
          <w:p w14:paraId="0ADC9D4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embedding_1</w:t>
            </w:r>
          </w:p>
        </w:tc>
      </w:tr>
      <w:tr w:rsidR="00AD2202" w14:paraId="30132F40" w14:textId="77777777">
        <w:trPr>
          <w:trHeight w:val="90"/>
        </w:trPr>
        <w:tc>
          <w:tcPr>
            <w:tcW w:w="645" w:type="dxa"/>
          </w:tcPr>
          <w:p w14:paraId="5EFE762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100.jpg</w:t>
            </w:r>
          </w:p>
        </w:tc>
        <w:tc>
          <w:tcPr>
            <w:tcW w:w="716" w:type="dxa"/>
          </w:tcPr>
          <w:p w14:paraId="6308A4C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-1.621</w:t>
            </w:r>
          </w:p>
        </w:tc>
        <w:tc>
          <w:tcPr>
            <w:tcW w:w="716" w:type="dxa"/>
          </w:tcPr>
          <w:p w14:paraId="5DA6D0A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-2.345</w:t>
            </w:r>
          </w:p>
        </w:tc>
        <w:tc>
          <w:tcPr>
            <w:tcW w:w="641" w:type="dxa"/>
          </w:tcPr>
          <w:p w14:paraId="63A0108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1329.jpg</w:t>
            </w:r>
          </w:p>
        </w:tc>
        <w:tc>
          <w:tcPr>
            <w:tcW w:w="713" w:type="dxa"/>
          </w:tcPr>
          <w:p w14:paraId="0EA7E8A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-3.869</w:t>
            </w:r>
          </w:p>
        </w:tc>
        <w:tc>
          <w:tcPr>
            <w:tcW w:w="715" w:type="dxa"/>
          </w:tcPr>
          <w:p w14:paraId="5A95636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0.752</w:t>
            </w:r>
          </w:p>
        </w:tc>
      </w:tr>
      <w:tr w:rsidR="00AD2202" w14:paraId="4A40FDCB" w14:textId="77777777">
        <w:tc>
          <w:tcPr>
            <w:tcW w:w="645" w:type="dxa"/>
          </w:tcPr>
          <w:p w14:paraId="6B08730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1009.jpg</w:t>
            </w:r>
          </w:p>
        </w:tc>
        <w:tc>
          <w:tcPr>
            <w:tcW w:w="716" w:type="dxa"/>
          </w:tcPr>
          <w:p w14:paraId="3E30D58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-8.940</w:t>
            </w:r>
          </w:p>
        </w:tc>
        <w:tc>
          <w:tcPr>
            <w:tcW w:w="716" w:type="dxa"/>
          </w:tcPr>
          <w:p w14:paraId="727BEF0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0.531</w:t>
            </w:r>
          </w:p>
        </w:tc>
        <w:tc>
          <w:tcPr>
            <w:tcW w:w="641" w:type="dxa"/>
          </w:tcPr>
          <w:p w14:paraId="178D199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1334.jpg</w:t>
            </w:r>
          </w:p>
        </w:tc>
        <w:tc>
          <w:tcPr>
            <w:tcW w:w="713" w:type="dxa"/>
          </w:tcPr>
          <w:p w14:paraId="1B1A6A4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-13.930</w:t>
            </w:r>
          </w:p>
        </w:tc>
        <w:tc>
          <w:tcPr>
            <w:tcW w:w="715" w:type="dxa"/>
          </w:tcPr>
          <w:p w14:paraId="5F6BEBC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-3.161</w:t>
            </w:r>
          </w:p>
        </w:tc>
      </w:tr>
      <w:tr w:rsidR="00AD2202" w14:paraId="5C6DB907" w14:textId="77777777">
        <w:tc>
          <w:tcPr>
            <w:tcW w:w="645" w:type="dxa"/>
          </w:tcPr>
          <w:p w14:paraId="3A55400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1019.jpg</w:t>
            </w:r>
          </w:p>
        </w:tc>
        <w:tc>
          <w:tcPr>
            <w:tcW w:w="716" w:type="dxa"/>
          </w:tcPr>
          <w:p w14:paraId="7386C40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35.658</w:t>
            </w:r>
          </w:p>
        </w:tc>
        <w:tc>
          <w:tcPr>
            <w:tcW w:w="716" w:type="dxa"/>
          </w:tcPr>
          <w:p w14:paraId="141B3F2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2.587</w:t>
            </w:r>
          </w:p>
        </w:tc>
        <w:tc>
          <w:tcPr>
            <w:tcW w:w="641" w:type="dxa"/>
          </w:tcPr>
          <w:p w14:paraId="745353E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1344.jpg</w:t>
            </w:r>
          </w:p>
        </w:tc>
        <w:tc>
          <w:tcPr>
            <w:tcW w:w="713" w:type="dxa"/>
          </w:tcPr>
          <w:p w14:paraId="3BC775E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-6.432</w:t>
            </w:r>
          </w:p>
        </w:tc>
        <w:tc>
          <w:tcPr>
            <w:tcW w:w="715" w:type="dxa"/>
          </w:tcPr>
          <w:p w14:paraId="6E01F70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0.259</w:t>
            </w:r>
          </w:p>
        </w:tc>
      </w:tr>
      <w:tr w:rsidR="00AD2202" w14:paraId="3C5A2CF3" w14:textId="77777777">
        <w:tc>
          <w:tcPr>
            <w:tcW w:w="645" w:type="dxa"/>
          </w:tcPr>
          <w:p w14:paraId="78602F7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1058.jpg</w:t>
            </w:r>
          </w:p>
        </w:tc>
        <w:tc>
          <w:tcPr>
            <w:tcW w:w="716" w:type="dxa"/>
          </w:tcPr>
          <w:p w14:paraId="1D09AD9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18.753</w:t>
            </w:r>
          </w:p>
        </w:tc>
        <w:tc>
          <w:tcPr>
            <w:tcW w:w="716" w:type="dxa"/>
          </w:tcPr>
          <w:p w14:paraId="175641A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3.100</w:t>
            </w:r>
          </w:p>
        </w:tc>
        <w:tc>
          <w:tcPr>
            <w:tcW w:w="641" w:type="dxa"/>
          </w:tcPr>
          <w:p w14:paraId="63220A9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1351.jpg</w:t>
            </w:r>
          </w:p>
        </w:tc>
        <w:tc>
          <w:tcPr>
            <w:tcW w:w="713" w:type="dxa"/>
          </w:tcPr>
          <w:p w14:paraId="2BFD626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13.776</w:t>
            </w:r>
          </w:p>
        </w:tc>
        <w:tc>
          <w:tcPr>
            <w:tcW w:w="715" w:type="dxa"/>
          </w:tcPr>
          <w:p w14:paraId="32B3F21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-4.250</w:t>
            </w:r>
          </w:p>
        </w:tc>
      </w:tr>
      <w:tr w:rsidR="00AD2202" w14:paraId="1961E53A" w14:textId="77777777">
        <w:tc>
          <w:tcPr>
            <w:tcW w:w="645" w:type="dxa"/>
          </w:tcPr>
          <w:p w14:paraId="6A7B37A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1086.jpg</w:t>
            </w:r>
          </w:p>
        </w:tc>
        <w:tc>
          <w:tcPr>
            <w:tcW w:w="716" w:type="dxa"/>
          </w:tcPr>
          <w:p w14:paraId="1412BF3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20.827</w:t>
            </w:r>
          </w:p>
        </w:tc>
        <w:tc>
          <w:tcPr>
            <w:tcW w:w="716" w:type="dxa"/>
          </w:tcPr>
          <w:p w14:paraId="2E3D4CC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4.103</w:t>
            </w:r>
          </w:p>
        </w:tc>
        <w:tc>
          <w:tcPr>
            <w:tcW w:w="641" w:type="dxa"/>
          </w:tcPr>
          <w:p w14:paraId="00B7854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1362.jpg</w:t>
            </w:r>
          </w:p>
        </w:tc>
        <w:tc>
          <w:tcPr>
            <w:tcW w:w="713" w:type="dxa"/>
          </w:tcPr>
          <w:p w14:paraId="1B80A87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-13.626</w:t>
            </w:r>
          </w:p>
        </w:tc>
        <w:tc>
          <w:tcPr>
            <w:tcW w:w="715" w:type="dxa"/>
          </w:tcPr>
          <w:p w14:paraId="31CCD05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1.236</w:t>
            </w:r>
          </w:p>
        </w:tc>
      </w:tr>
      <w:tr w:rsidR="00AD2202" w14:paraId="75B99FCD" w14:textId="77777777">
        <w:tc>
          <w:tcPr>
            <w:tcW w:w="645" w:type="dxa"/>
          </w:tcPr>
          <w:p w14:paraId="5BA399B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1103.jpg</w:t>
            </w:r>
          </w:p>
        </w:tc>
        <w:tc>
          <w:tcPr>
            <w:tcW w:w="716" w:type="dxa"/>
          </w:tcPr>
          <w:p w14:paraId="2E4C765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-27.965</w:t>
            </w:r>
          </w:p>
        </w:tc>
        <w:tc>
          <w:tcPr>
            <w:tcW w:w="716" w:type="dxa"/>
          </w:tcPr>
          <w:p w14:paraId="466548B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16.951</w:t>
            </w:r>
          </w:p>
        </w:tc>
        <w:tc>
          <w:tcPr>
            <w:tcW w:w="641" w:type="dxa"/>
          </w:tcPr>
          <w:p w14:paraId="36A27AA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1365.jpg</w:t>
            </w:r>
          </w:p>
        </w:tc>
        <w:tc>
          <w:tcPr>
            <w:tcW w:w="713" w:type="dxa"/>
          </w:tcPr>
          <w:p w14:paraId="1248360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3.413</w:t>
            </w:r>
          </w:p>
        </w:tc>
        <w:tc>
          <w:tcPr>
            <w:tcW w:w="715" w:type="dxa"/>
          </w:tcPr>
          <w:p w14:paraId="774D90D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16.700</w:t>
            </w:r>
          </w:p>
        </w:tc>
      </w:tr>
      <w:tr w:rsidR="00AD2202" w14:paraId="39638680" w14:textId="77777777">
        <w:tc>
          <w:tcPr>
            <w:tcW w:w="645" w:type="dxa"/>
          </w:tcPr>
          <w:p w14:paraId="6D3481A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1108.jpg</w:t>
            </w:r>
          </w:p>
        </w:tc>
        <w:tc>
          <w:tcPr>
            <w:tcW w:w="716" w:type="dxa"/>
          </w:tcPr>
          <w:p w14:paraId="125F634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-14.764</w:t>
            </w:r>
          </w:p>
        </w:tc>
        <w:tc>
          <w:tcPr>
            <w:tcW w:w="716" w:type="dxa"/>
          </w:tcPr>
          <w:p w14:paraId="706F57E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-6.185</w:t>
            </w:r>
          </w:p>
        </w:tc>
        <w:tc>
          <w:tcPr>
            <w:tcW w:w="641" w:type="dxa"/>
          </w:tcPr>
          <w:p w14:paraId="7A8C27F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1369.jpg</w:t>
            </w:r>
          </w:p>
        </w:tc>
        <w:tc>
          <w:tcPr>
            <w:tcW w:w="713" w:type="dxa"/>
          </w:tcPr>
          <w:p w14:paraId="6DE5E9B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-6.275</w:t>
            </w:r>
          </w:p>
        </w:tc>
        <w:tc>
          <w:tcPr>
            <w:tcW w:w="715" w:type="dxa"/>
          </w:tcPr>
          <w:p w14:paraId="2843501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-2.229</w:t>
            </w:r>
          </w:p>
        </w:tc>
      </w:tr>
      <w:tr w:rsidR="00AD2202" w14:paraId="56431CDB" w14:textId="77777777">
        <w:tc>
          <w:tcPr>
            <w:tcW w:w="645" w:type="dxa"/>
          </w:tcPr>
          <w:p w14:paraId="3A2BACA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1130.jpg</w:t>
            </w:r>
          </w:p>
        </w:tc>
        <w:tc>
          <w:tcPr>
            <w:tcW w:w="716" w:type="dxa"/>
          </w:tcPr>
          <w:p w14:paraId="388C29F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-7.224</w:t>
            </w:r>
          </w:p>
        </w:tc>
        <w:tc>
          <w:tcPr>
            <w:tcW w:w="716" w:type="dxa"/>
          </w:tcPr>
          <w:p w14:paraId="7432964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-5.051</w:t>
            </w:r>
          </w:p>
        </w:tc>
        <w:tc>
          <w:tcPr>
            <w:tcW w:w="641" w:type="dxa"/>
          </w:tcPr>
          <w:p w14:paraId="53BC592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1372.jpg</w:t>
            </w:r>
          </w:p>
        </w:tc>
        <w:tc>
          <w:tcPr>
            <w:tcW w:w="713" w:type="dxa"/>
          </w:tcPr>
          <w:p w14:paraId="7BB4A63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-10.156</w:t>
            </w:r>
          </w:p>
        </w:tc>
        <w:tc>
          <w:tcPr>
            <w:tcW w:w="715" w:type="dxa"/>
          </w:tcPr>
          <w:p w14:paraId="5C58D07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-4.911</w:t>
            </w:r>
          </w:p>
        </w:tc>
      </w:tr>
      <w:tr w:rsidR="00AD2202" w14:paraId="2F1B1416" w14:textId="77777777">
        <w:tc>
          <w:tcPr>
            <w:tcW w:w="645" w:type="dxa"/>
          </w:tcPr>
          <w:p w14:paraId="67B6E86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1147.jpg</w:t>
            </w:r>
          </w:p>
        </w:tc>
        <w:tc>
          <w:tcPr>
            <w:tcW w:w="716" w:type="dxa"/>
          </w:tcPr>
          <w:p w14:paraId="6EFEB85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-11.591</w:t>
            </w:r>
          </w:p>
        </w:tc>
        <w:tc>
          <w:tcPr>
            <w:tcW w:w="716" w:type="dxa"/>
          </w:tcPr>
          <w:p w14:paraId="3CF3DF2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0.644</w:t>
            </w:r>
          </w:p>
        </w:tc>
        <w:tc>
          <w:tcPr>
            <w:tcW w:w="641" w:type="dxa"/>
          </w:tcPr>
          <w:p w14:paraId="72C43E9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1394.jpg</w:t>
            </w:r>
          </w:p>
        </w:tc>
        <w:tc>
          <w:tcPr>
            <w:tcW w:w="713" w:type="dxa"/>
          </w:tcPr>
          <w:p w14:paraId="6DA32BB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-20.641</w:t>
            </w:r>
          </w:p>
        </w:tc>
        <w:tc>
          <w:tcPr>
            <w:tcW w:w="715" w:type="dxa"/>
          </w:tcPr>
          <w:p w14:paraId="27D19A5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11.713</w:t>
            </w:r>
          </w:p>
        </w:tc>
      </w:tr>
      <w:tr w:rsidR="00AD2202" w14:paraId="19329179" w14:textId="77777777">
        <w:tc>
          <w:tcPr>
            <w:tcW w:w="645" w:type="dxa"/>
          </w:tcPr>
          <w:p w14:paraId="3CDE5BF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1149.jpg</w:t>
            </w:r>
          </w:p>
        </w:tc>
        <w:tc>
          <w:tcPr>
            <w:tcW w:w="716" w:type="dxa"/>
          </w:tcPr>
          <w:p w14:paraId="397B19F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-8.651</w:t>
            </w:r>
          </w:p>
        </w:tc>
        <w:tc>
          <w:tcPr>
            <w:tcW w:w="716" w:type="dxa"/>
          </w:tcPr>
          <w:p w14:paraId="42A0605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-2.915</w:t>
            </w:r>
          </w:p>
        </w:tc>
        <w:tc>
          <w:tcPr>
            <w:tcW w:w="641" w:type="dxa"/>
          </w:tcPr>
          <w:p w14:paraId="1D9CBF4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1401.jpg</w:t>
            </w:r>
          </w:p>
        </w:tc>
        <w:tc>
          <w:tcPr>
            <w:tcW w:w="713" w:type="dxa"/>
          </w:tcPr>
          <w:p w14:paraId="2161C55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7.695</w:t>
            </w:r>
          </w:p>
        </w:tc>
        <w:tc>
          <w:tcPr>
            <w:tcW w:w="715" w:type="dxa"/>
          </w:tcPr>
          <w:p w14:paraId="3EDC018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-3.832</w:t>
            </w:r>
          </w:p>
        </w:tc>
      </w:tr>
      <w:tr w:rsidR="00AD2202" w14:paraId="45E93240" w14:textId="77777777">
        <w:trPr>
          <w:trHeight w:val="90"/>
        </w:trPr>
        <w:tc>
          <w:tcPr>
            <w:tcW w:w="645" w:type="dxa"/>
          </w:tcPr>
          <w:p w14:paraId="4403A01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1154.jpg</w:t>
            </w:r>
          </w:p>
        </w:tc>
        <w:tc>
          <w:tcPr>
            <w:tcW w:w="716" w:type="dxa"/>
          </w:tcPr>
          <w:p w14:paraId="5A21FAC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-4.801</w:t>
            </w:r>
          </w:p>
        </w:tc>
        <w:tc>
          <w:tcPr>
            <w:tcW w:w="716" w:type="dxa"/>
          </w:tcPr>
          <w:p w14:paraId="649EB5B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-0.934</w:t>
            </w:r>
          </w:p>
        </w:tc>
        <w:tc>
          <w:tcPr>
            <w:tcW w:w="641" w:type="dxa"/>
          </w:tcPr>
          <w:p w14:paraId="37AE901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1414.jpg</w:t>
            </w:r>
          </w:p>
        </w:tc>
        <w:tc>
          <w:tcPr>
            <w:tcW w:w="713" w:type="dxa"/>
          </w:tcPr>
          <w:p w14:paraId="3ED99A7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10.130</w:t>
            </w:r>
          </w:p>
        </w:tc>
        <w:tc>
          <w:tcPr>
            <w:tcW w:w="715" w:type="dxa"/>
          </w:tcPr>
          <w:p w14:paraId="3D06B8B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-2.076</w:t>
            </w:r>
          </w:p>
        </w:tc>
      </w:tr>
      <w:tr w:rsidR="00AD2202" w14:paraId="4FB4A5C1" w14:textId="77777777">
        <w:tc>
          <w:tcPr>
            <w:tcW w:w="645" w:type="dxa"/>
          </w:tcPr>
          <w:p w14:paraId="1E399F1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116.jpg</w:t>
            </w:r>
          </w:p>
        </w:tc>
        <w:tc>
          <w:tcPr>
            <w:tcW w:w="716" w:type="dxa"/>
          </w:tcPr>
          <w:p w14:paraId="2397EC2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-11.506</w:t>
            </w:r>
          </w:p>
        </w:tc>
        <w:tc>
          <w:tcPr>
            <w:tcW w:w="716" w:type="dxa"/>
          </w:tcPr>
          <w:p w14:paraId="164C392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-10.597</w:t>
            </w:r>
          </w:p>
        </w:tc>
        <w:tc>
          <w:tcPr>
            <w:tcW w:w="641" w:type="dxa"/>
          </w:tcPr>
          <w:p w14:paraId="0538D5C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1429.jpg</w:t>
            </w:r>
          </w:p>
        </w:tc>
        <w:tc>
          <w:tcPr>
            <w:tcW w:w="713" w:type="dxa"/>
          </w:tcPr>
          <w:p w14:paraId="706EC40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24.583</w:t>
            </w:r>
          </w:p>
        </w:tc>
        <w:tc>
          <w:tcPr>
            <w:tcW w:w="715" w:type="dxa"/>
          </w:tcPr>
          <w:p w14:paraId="6463475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-7.485</w:t>
            </w:r>
          </w:p>
        </w:tc>
      </w:tr>
      <w:tr w:rsidR="00AD2202" w14:paraId="1D7D4FAE" w14:textId="77777777">
        <w:tc>
          <w:tcPr>
            <w:tcW w:w="645" w:type="dxa"/>
          </w:tcPr>
          <w:p w14:paraId="6047AC1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1160.jpg</w:t>
            </w:r>
          </w:p>
        </w:tc>
        <w:tc>
          <w:tcPr>
            <w:tcW w:w="716" w:type="dxa"/>
          </w:tcPr>
          <w:p w14:paraId="38A1B31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-14.631</w:t>
            </w:r>
          </w:p>
        </w:tc>
        <w:tc>
          <w:tcPr>
            <w:tcW w:w="716" w:type="dxa"/>
          </w:tcPr>
          <w:p w14:paraId="2E5F5C4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-1.393</w:t>
            </w:r>
          </w:p>
        </w:tc>
        <w:tc>
          <w:tcPr>
            <w:tcW w:w="641" w:type="dxa"/>
          </w:tcPr>
          <w:p w14:paraId="1B6500F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1445.jpg</w:t>
            </w:r>
          </w:p>
        </w:tc>
        <w:tc>
          <w:tcPr>
            <w:tcW w:w="713" w:type="dxa"/>
          </w:tcPr>
          <w:p w14:paraId="0CE2DB6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26.404</w:t>
            </w:r>
          </w:p>
        </w:tc>
        <w:tc>
          <w:tcPr>
            <w:tcW w:w="715" w:type="dxa"/>
          </w:tcPr>
          <w:p w14:paraId="76079F7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-4.887</w:t>
            </w:r>
          </w:p>
        </w:tc>
      </w:tr>
      <w:tr w:rsidR="00AD2202" w14:paraId="5E94B9EA" w14:textId="77777777">
        <w:tc>
          <w:tcPr>
            <w:tcW w:w="645" w:type="dxa"/>
          </w:tcPr>
          <w:p w14:paraId="6B66899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1161.jpg</w:t>
            </w:r>
          </w:p>
        </w:tc>
        <w:tc>
          <w:tcPr>
            <w:tcW w:w="716" w:type="dxa"/>
          </w:tcPr>
          <w:p w14:paraId="57B88B3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13.360</w:t>
            </w:r>
          </w:p>
        </w:tc>
        <w:tc>
          <w:tcPr>
            <w:tcW w:w="716" w:type="dxa"/>
          </w:tcPr>
          <w:p w14:paraId="5DC0B90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0.769</w:t>
            </w:r>
          </w:p>
        </w:tc>
        <w:tc>
          <w:tcPr>
            <w:tcW w:w="641" w:type="dxa"/>
          </w:tcPr>
          <w:p w14:paraId="458746C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145.jpg</w:t>
            </w:r>
          </w:p>
        </w:tc>
        <w:tc>
          <w:tcPr>
            <w:tcW w:w="713" w:type="dxa"/>
          </w:tcPr>
          <w:p w14:paraId="71B2A56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-13.806</w:t>
            </w:r>
          </w:p>
        </w:tc>
        <w:tc>
          <w:tcPr>
            <w:tcW w:w="715" w:type="dxa"/>
          </w:tcPr>
          <w:p w14:paraId="6D7FE58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-4.855</w:t>
            </w:r>
          </w:p>
        </w:tc>
      </w:tr>
      <w:tr w:rsidR="00AD2202" w14:paraId="14729ABF" w14:textId="77777777">
        <w:tc>
          <w:tcPr>
            <w:tcW w:w="645" w:type="dxa"/>
          </w:tcPr>
          <w:p w14:paraId="0AAD326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1169.jpg</w:t>
            </w:r>
          </w:p>
        </w:tc>
        <w:tc>
          <w:tcPr>
            <w:tcW w:w="716" w:type="dxa"/>
          </w:tcPr>
          <w:p w14:paraId="3174796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-4.956</w:t>
            </w:r>
          </w:p>
        </w:tc>
        <w:tc>
          <w:tcPr>
            <w:tcW w:w="716" w:type="dxa"/>
          </w:tcPr>
          <w:p w14:paraId="5C63582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-6.823</w:t>
            </w:r>
          </w:p>
        </w:tc>
        <w:tc>
          <w:tcPr>
            <w:tcW w:w="641" w:type="dxa"/>
          </w:tcPr>
          <w:p w14:paraId="6A39151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1480.jpg</w:t>
            </w:r>
          </w:p>
        </w:tc>
        <w:tc>
          <w:tcPr>
            <w:tcW w:w="713" w:type="dxa"/>
          </w:tcPr>
          <w:p w14:paraId="2AEC415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-14.860</w:t>
            </w:r>
          </w:p>
        </w:tc>
        <w:tc>
          <w:tcPr>
            <w:tcW w:w="715" w:type="dxa"/>
          </w:tcPr>
          <w:p w14:paraId="44949DB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0.192</w:t>
            </w:r>
          </w:p>
        </w:tc>
      </w:tr>
      <w:tr w:rsidR="00AD2202" w14:paraId="34947E58" w14:textId="77777777">
        <w:tc>
          <w:tcPr>
            <w:tcW w:w="645" w:type="dxa"/>
          </w:tcPr>
          <w:p w14:paraId="0BA7462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1178.jpg</w:t>
            </w:r>
          </w:p>
        </w:tc>
        <w:tc>
          <w:tcPr>
            <w:tcW w:w="716" w:type="dxa"/>
          </w:tcPr>
          <w:p w14:paraId="2B3A81C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10.059</w:t>
            </w:r>
          </w:p>
        </w:tc>
        <w:tc>
          <w:tcPr>
            <w:tcW w:w="716" w:type="dxa"/>
          </w:tcPr>
          <w:p w14:paraId="7E90CF8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-6.182</w:t>
            </w:r>
          </w:p>
        </w:tc>
        <w:tc>
          <w:tcPr>
            <w:tcW w:w="641" w:type="dxa"/>
          </w:tcPr>
          <w:p w14:paraId="14768F5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1490.jpg</w:t>
            </w:r>
          </w:p>
        </w:tc>
        <w:tc>
          <w:tcPr>
            <w:tcW w:w="713" w:type="dxa"/>
          </w:tcPr>
          <w:p w14:paraId="2366BF7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-3.958</w:t>
            </w:r>
          </w:p>
        </w:tc>
        <w:tc>
          <w:tcPr>
            <w:tcW w:w="715" w:type="dxa"/>
          </w:tcPr>
          <w:p w14:paraId="37CC52E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-7.984</w:t>
            </w:r>
          </w:p>
        </w:tc>
      </w:tr>
      <w:tr w:rsidR="00AD2202" w14:paraId="7CC7C8DD" w14:textId="77777777">
        <w:tc>
          <w:tcPr>
            <w:tcW w:w="645" w:type="dxa"/>
          </w:tcPr>
          <w:p w14:paraId="3FBFD26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1179.jpg</w:t>
            </w:r>
          </w:p>
        </w:tc>
        <w:tc>
          <w:tcPr>
            <w:tcW w:w="716" w:type="dxa"/>
          </w:tcPr>
          <w:p w14:paraId="3CF8A55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-18.677</w:t>
            </w:r>
          </w:p>
        </w:tc>
        <w:tc>
          <w:tcPr>
            <w:tcW w:w="716" w:type="dxa"/>
          </w:tcPr>
          <w:p w14:paraId="29EC039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3.034</w:t>
            </w:r>
          </w:p>
        </w:tc>
        <w:tc>
          <w:tcPr>
            <w:tcW w:w="641" w:type="dxa"/>
          </w:tcPr>
          <w:p w14:paraId="5E51F9B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1493.jpg</w:t>
            </w:r>
          </w:p>
        </w:tc>
        <w:tc>
          <w:tcPr>
            <w:tcW w:w="713" w:type="dxa"/>
          </w:tcPr>
          <w:p w14:paraId="09E6B19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16.741</w:t>
            </w:r>
          </w:p>
        </w:tc>
        <w:tc>
          <w:tcPr>
            <w:tcW w:w="715" w:type="dxa"/>
          </w:tcPr>
          <w:p w14:paraId="7238815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-2.520</w:t>
            </w:r>
          </w:p>
        </w:tc>
      </w:tr>
      <w:tr w:rsidR="00AD2202" w14:paraId="288F29BB" w14:textId="77777777">
        <w:tc>
          <w:tcPr>
            <w:tcW w:w="645" w:type="dxa"/>
          </w:tcPr>
          <w:p w14:paraId="1771BEB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1181.jpg</w:t>
            </w:r>
          </w:p>
        </w:tc>
        <w:tc>
          <w:tcPr>
            <w:tcW w:w="716" w:type="dxa"/>
          </w:tcPr>
          <w:p w14:paraId="01AD889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3.376</w:t>
            </w:r>
          </w:p>
        </w:tc>
        <w:tc>
          <w:tcPr>
            <w:tcW w:w="716" w:type="dxa"/>
          </w:tcPr>
          <w:p w14:paraId="795E894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-1.841</w:t>
            </w:r>
          </w:p>
        </w:tc>
        <w:tc>
          <w:tcPr>
            <w:tcW w:w="641" w:type="dxa"/>
          </w:tcPr>
          <w:p w14:paraId="3AC498D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1495.jpg</w:t>
            </w:r>
          </w:p>
        </w:tc>
        <w:tc>
          <w:tcPr>
            <w:tcW w:w="713" w:type="dxa"/>
          </w:tcPr>
          <w:p w14:paraId="23288E9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7.181</w:t>
            </w:r>
          </w:p>
        </w:tc>
        <w:tc>
          <w:tcPr>
            <w:tcW w:w="715" w:type="dxa"/>
          </w:tcPr>
          <w:p w14:paraId="65F2A41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-7.117</w:t>
            </w:r>
          </w:p>
        </w:tc>
      </w:tr>
      <w:tr w:rsidR="00AD2202" w14:paraId="180FC365" w14:textId="77777777">
        <w:tc>
          <w:tcPr>
            <w:tcW w:w="645" w:type="dxa"/>
          </w:tcPr>
          <w:p w14:paraId="1740B71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1213.jpg</w:t>
            </w:r>
          </w:p>
        </w:tc>
        <w:tc>
          <w:tcPr>
            <w:tcW w:w="716" w:type="dxa"/>
          </w:tcPr>
          <w:p w14:paraId="28BBA94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-4.942</w:t>
            </w:r>
          </w:p>
        </w:tc>
        <w:tc>
          <w:tcPr>
            <w:tcW w:w="716" w:type="dxa"/>
          </w:tcPr>
          <w:p w14:paraId="4259885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-1.728</w:t>
            </w:r>
          </w:p>
        </w:tc>
        <w:tc>
          <w:tcPr>
            <w:tcW w:w="641" w:type="dxa"/>
          </w:tcPr>
          <w:p w14:paraId="7FD06E5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1501.jpg</w:t>
            </w:r>
          </w:p>
        </w:tc>
        <w:tc>
          <w:tcPr>
            <w:tcW w:w="713" w:type="dxa"/>
          </w:tcPr>
          <w:p w14:paraId="7A26A9D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3.208</w:t>
            </w:r>
          </w:p>
        </w:tc>
        <w:tc>
          <w:tcPr>
            <w:tcW w:w="715" w:type="dxa"/>
          </w:tcPr>
          <w:p w14:paraId="384DB46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-1.141</w:t>
            </w:r>
          </w:p>
        </w:tc>
      </w:tr>
      <w:tr w:rsidR="00AD2202" w14:paraId="5F2D8E45" w14:textId="77777777">
        <w:tc>
          <w:tcPr>
            <w:tcW w:w="645" w:type="dxa"/>
          </w:tcPr>
          <w:p w14:paraId="2FC7AE9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1249.jpg</w:t>
            </w:r>
          </w:p>
        </w:tc>
        <w:tc>
          <w:tcPr>
            <w:tcW w:w="716" w:type="dxa"/>
          </w:tcPr>
          <w:p w14:paraId="1A81B9D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13.947</w:t>
            </w:r>
          </w:p>
        </w:tc>
        <w:tc>
          <w:tcPr>
            <w:tcW w:w="716" w:type="dxa"/>
          </w:tcPr>
          <w:p w14:paraId="7DC31E8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7.080</w:t>
            </w:r>
          </w:p>
        </w:tc>
        <w:tc>
          <w:tcPr>
            <w:tcW w:w="641" w:type="dxa"/>
          </w:tcPr>
          <w:p w14:paraId="4178294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1538.jpg</w:t>
            </w:r>
          </w:p>
        </w:tc>
        <w:tc>
          <w:tcPr>
            <w:tcW w:w="713" w:type="dxa"/>
          </w:tcPr>
          <w:p w14:paraId="39D4F7E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-6.098</w:t>
            </w:r>
          </w:p>
        </w:tc>
        <w:tc>
          <w:tcPr>
            <w:tcW w:w="715" w:type="dxa"/>
          </w:tcPr>
          <w:p w14:paraId="3A36B0E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-6.400</w:t>
            </w:r>
          </w:p>
        </w:tc>
      </w:tr>
      <w:tr w:rsidR="00AD2202" w14:paraId="5ACB7809" w14:textId="77777777">
        <w:tc>
          <w:tcPr>
            <w:tcW w:w="645" w:type="dxa"/>
          </w:tcPr>
          <w:p w14:paraId="71B7CCA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1270.jpg</w:t>
            </w:r>
          </w:p>
        </w:tc>
        <w:tc>
          <w:tcPr>
            <w:tcW w:w="716" w:type="dxa"/>
          </w:tcPr>
          <w:p w14:paraId="3333D9F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-7.540</w:t>
            </w:r>
          </w:p>
        </w:tc>
        <w:tc>
          <w:tcPr>
            <w:tcW w:w="716" w:type="dxa"/>
          </w:tcPr>
          <w:p w14:paraId="673EDAA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-2.161</w:t>
            </w:r>
          </w:p>
        </w:tc>
        <w:tc>
          <w:tcPr>
            <w:tcW w:w="641" w:type="dxa"/>
          </w:tcPr>
          <w:p w14:paraId="71585D9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1541.jpg</w:t>
            </w:r>
          </w:p>
        </w:tc>
        <w:tc>
          <w:tcPr>
            <w:tcW w:w="713" w:type="dxa"/>
          </w:tcPr>
          <w:p w14:paraId="660C3B6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-7.439</w:t>
            </w:r>
          </w:p>
        </w:tc>
        <w:tc>
          <w:tcPr>
            <w:tcW w:w="715" w:type="dxa"/>
          </w:tcPr>
          <w:p w14:paraId="7E4FE9D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-0.556</w:t>
            </w:r>
          </w:p>
        </w:tc>
      </w:tr>
      <w:tr w:rsidR="00AD2202" w14:paraId="2ED19419" w14:textId="77777777">
        <w:tc>
          <w:tcPr>
            <w:tcW w:w="645" w:type="dxa"/>
          </w:tcPr>
          <w:p w14:paraId="4AC8C65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1277.jpg</w:t>
            </w:r>
          </w:p>
        </w:tc>
        <w:tc>
          <w:tcPr>
            <w:tcW w:w="716" w:type="dxa"/>
          </w:tcPr>
          <w:p w14:paraId="136CCB2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-17.129</w:t>
            </w:r>
          </w:p>
        </w:tc>
        <w:tc>
          <w:tcPr>
            <w:tcW w:w="716" w:type="dxa"/>
          </w:tcPr>
          <w:p w14:paraId="4FB938D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-1.311</w:t>
            </w:r>
          </w:p>
        </w:tc>
        <w:tc>
          <w:tcPr>
            <w:tcW w:w="641" w:type="dxa"/>
          </w:tcPr>
          <w:p w14:paraId="0FC7062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1554.jpg</w:t>
            </w:r>
          </w:p>
        </w:tc>
        <w:tc>
          <w:tcPr>
            <w:tcW w:w="713" w:type="dxa"/>
          </w:tcPr>
          <w:p w14:paraId="61448CF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-8.280</w:t>
            </w:r>
          </w:p>
        </w:tc>
        <w:tc>
          <w:tcPr>
            <w:tcW w:w="715" w:type="dxa"/>
          </w:tcPr>
          <w:p w14:paraId="1DDFD3E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-3.257</w:t>
            </w:r>
          </w:p>
        </w:tc>
      </w:tr>
      <w:tr w:rsidR="00AD2202" w14:paraId="56795EE6" w14:textId="77777777">
        <w:tc>
          <w:tcPr>
            <w:tcW w:w="645" w:type="dxa"/>
          </w:tcPr>
          <w:p w14:paraId="392B3FA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1285.jpg</w:t>
            </w:r>
          </w:p>
        </w:tc>
        <w:tc>
          <w:tcPr>
            <w:tcW w:w="716" w:type="dxa"/>
          </w:tcPr>
          <w:p w14:paraId="4B34ADF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-13.422</w:t>
            </w:r>
          </w:p>
        </w:tc>
        <w:tc>
          <w:tcPr>
            <w:tcW w:w="716" w:type="dxa"/>
          </w:tcPr>
          <w:p w14:paraId="3F0302E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-0.570</w:t>
            </w:r>
          </w:p>
        </w:tc>
        <w:tc>
          <w:tcPr>
            <w:tcW w:w="641" w:type="dxa"/>
          </w:tcPr>
          <w:p w14:paraId="7193ECE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1556.jpg</w:t>
            </w:r>
          </w:p>
        </w:tc>
        <w:tc>
          <w:tcPr>
            <w:tcW w:w="713" w:type="dxa"/>
          </w:tcPr>
          <w:p w14:paraId="52F52E1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3.296</w:t>
            </w:r>
          </w:p>
        </w:tc>
        <w:tc>
          <w:tcPr>
            <w:tcW w:w="715" w:type="dxa"/>
          </w:tcPr>
          <w:p w14:paraId="22F61B1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-6.205</w:t>
            </w:r>
          </w:p>
        </w:tc>
      </w:tr>
      <w:tr w:rsidR="00AD2202" w14:paraId="667B3A9E" w14:textId="77777777">
        <w:trPr>
          <w:trHeight w:val="90"/>
        </w:trPr>
        <w:tc>
          <w:tcPr>
            <w:tcW w:w="645" w:type="dxa"/>
          </w:tcPr>
          <w:p w14:paraId="093A83D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1296.jpg</w:t>
            </w:r>
          </w:p>
        </w:tc>
        <w:tc>
          <w:tcPr>
            <w:tcW w:w="716" w:type="dxa"/>
          </w:tcPr>
          <w:p w14:paraId="24E059E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-5.595</w:t>
            </w:r>
          </w:p>
        </w:tc>
        <w:tc>
          <w:tcPr>
            <w:tcW w:w="716" w:type="dxa"/>
          </w:tcPr>
          <w:p w14:paraId="4DE5860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-4.647</w:t>
            </w:r>
          </w:p>
        </w:tc>
        <w:tc>
          <w:tcPr>
            <w:tcW w:w="641" w:type="dxa"/>
          </w:tcPr>
          <w:p w14:paraId="79537A3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156.jpg</w:t>
            </w:r>
          </w:p>
        </w:tc>
        <w:tc>
          <w:tcPr>
            <w:tcW w:w="713" w:type="dxa"/>
          </w:tcPr>
          <w:p w14:paraId="1285126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-6.692</w:t>
            </w:r>
          </w:p>
        </w:tc>
        <w:tc>
          <w:tcPr>
            <w:tcW w:w="715" w:type="dxa"/>
          </w:tcPr>
          <w:p w14:paraId="16200C0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-2.218</w:t>
            </w:r>
          </w:p>
        </w:tc>
      </w:tr>
      <w:tr w:rsidR="00AD2202" w14:paraId="45539BA2" w14:textId="77777777">
        <w:tc>
          <w:tcPr>
            <w:tcW w:w="645" w:type="dxa"/>
          </w:tcPr>
          <w:p w14:paraId="2084AED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1302.jpg</w:t>
            </w:r>
          </w:p>
        </w:tc>
        <w:tc>
          <w:tcPr>
            <w:tcW w:w="716" w:type="dxa"/>
          </w:tcPr>
          <w:p w14:paraId="1D33659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-10.879</w:t>
            </w:r>
          </w:p>
        </w:tc>
        <w:tc>
          <w:tcPr>
            <w:tcW w:w="716" w:type="dxa"/>
          </w:tcPr>
          <w:p w14:paraId="57CD074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-1.644</w:t>
            </w:r>
          </w:p>
        </w:tc>
        <w:tc>
          <w:tcPr>
            <w:tcW w:w="641" w:type="dxa"/>
          </w:tcPr>
          <w:p w14:paraId="6F9D1C3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1561.jpg</w:t>
            </w:r>
          </w:p>
        </w:tc>
        <w:tc>
          <w:tcPr>
            <w:tcW w:w="713" w:type="dxa"/>
          </w:tcPr>
          <w:p w14:paraId="794F3EC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8.660</w:t>
            </w:r>
          </w:p>
        </w:tc>
        <w:tc>
          <w:tcPr>
            <w:tcW w:w="715" w:type="dxa"/>
          </w:tcPr>
          <w:p w14:paraId="7027E39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-6.837</w:t>
            </w:r>
          </w:p>
        </w:tc>
      </w:tr>
    </w:tbl>
    <w:p w14:paraId="3386661A" w14:textId="77777777" w:rsidR="00AD2202" w:rsidRDefault="00AD2202">
      <w:pPr>
        <w:rPr>
          <w:rFonts w:ascii="Times New Roman" w:hAnsi="Times New Roman" w:cs="Times New Roman"/>
          <w:b/>
          <w:bCs/>
          <w:color w:val="000000" w:themeColor="text1"/>
          <w:sz w:val="20"/>
          <w:szCs w:val="20"/>
        </w:rPr>
      </w:pPr>
    </w:p>
    <w:p w14:paraId="4607BB87" w14:textId="77777777" w:rsidR="00AD2202" w:rsidRPr="00231BFD" w:rsidRDefault="00607BB2">
      <w:pPr>
        <w:pStyle w:val="BodyText"/>
        <w:tabs>
          <w:tab w:val="left" w:pos="288"/>
        </w:tabs>
        <w:rPr>
          <w:rFonts w:ascii="Times New Roman" w:hAnsi="Times New Roman" w:cs="Times New Roman"/>
          <w:color w:val="000000" w:themeColor="text1"/>
          <w:sz w:val="20"/>
          <w:szCs w:val="20"/>
          <w:lang w:val="en-US"/>
        </w:rPr>
      </w:pPr>
      <w:r>
        <w:rPr>
          <w:rFonts w:ascii="Times New Roman" w:eastAsia="SimSun" w:hAnsi="Times New Roman" w:cs="Times New Roman"/>
          <w:sz w:val="20"/>
          <w:szCs w:val="20"/>
          <w:lang w:val="en-US"/>
        </w:rPr>
        <w:t xml:space="preserve">Apart from initial embeddings, the plot using K-Nearest Neighbors method further validates that the Collate function actually worked. From the examples, it is easy to see that some images with white background are considered as close neighbor with colored backgrounds. This shows that the importance of colors are reduced, which is a desired effect. Also, as the Figure 3 shown, we could observe that two same picture is considered as close neighbor of each other, proves the representation learning process is effective.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tblGrid>
      <w:tr w:rsidR="00AD2202" w14:paraId="13CA981B" w14:textId="77777777">
        <w:tc>
          <w:tcPr>
            <w:tcW w:w="4372" w:type="dxa"/>
          </w:tcPr>
          <w:p w14:paraId="31B1F9D8"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EF7604B" wp14:editId="73360EC2">
                  <wp:extent cx="2555240" cy="586105"/>
                  <wp:effectExtent l="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pic:cNvPicPr>
                            <a:picLocks noChangeAspect="1"/>
                          </pic:cNvPicPr>
                        </pic:nvPicPr>
                        <pic:blipFill>
                          <a:blip r:embed="rId15">
                            <a:extLst>
                              <a:ext uri="{28A0092B-C50C-407E-A947-70E740481C1C}">
                                <a14:useLocalDpi xmlns:a14="http://schemas.microsoft.com/office/drawing/2010/main" val="0"/>
                              </a:ext>
                            </a:extLst>
                          </a:blip>
                          <a:srcRect l="20067" t="878" r="19195" b="87890"/>
                          <a:stretch>
                            <a:fillRect/>
                          </a:stretch>
                        </pic:blipFill>
                        <pic:spPr>
                          <a:xfrm>
                            <a:off x="0" y="0"/>
                            <a:ext cx="2588977" cy="594263"/>
                          </a:xfrm>
                          <a:prstGeom prst="rect">
                            <a:avLst/>
                          </a:prstGeom>
                        </pic:spPr>
                      </pic:pic>
                    </a:graphicData>
                  </a:graphic>
                </wp:inline>
              </w:drawing>
            </w:r>
          </w:p>
        </w:tc>
      </w:tr>
      <w:tr w:rsidR="00AD2202" w14:paraId="7303E3D7" w14:textId="77777777">
        <w:tc>
          <w:tcPr>
            <w:tcW w:w="4372" w:type="dxa"/>
          </w:tcPr>
          <w:p w14:paraId="5E3A05F8"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BE12FDE" wp14:editId="08F6608C">
                  <wp:extent cx="2555240" cy="606425"/>
                  <wp:effectExtent l="0" t="0" r="0" b="3175"/>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pic:cNvPicPr>
                        </pic:nvPicPr>
                        <pic:blipFill>
                          <a:blip r:embed="rId15">
                            <a:extLst>
                              <a:ext uri="{28A0092B-C50C-407E-A947-70E740481C1C}">
                                <a14:useLocalDpi xmlns:a14="http://schemas.microsoft.com/office/drawing/2010/main" val="0"/>
                              </a:ext>
                            </a:extLst>
                          </a:blip>
                          <a:srcRect l="19657" t="17603" r="18901" b="70648"/>
                          <a:stretch>
                            <a:fillRect/>
                          </a:stretch>
                        </pic:blipFill>
                        <pic:spPr>
                          <a:xfrm>
                            <a:off x="0" y="0"/>
                            <a:ext cx="2568016" cy="609469"/>
                          </a:xfrm>
                          <a:prstGeom prst="rect">
                            <a:avLst/>
                          </a:prstGeom>
                        </pic:spPr>
                      </pic:pic>
                    </a:graphicData>
                  </a:graphic>
                </wp:inline>
              </w:drawing>
            </w:r>
          </w:p>
        </w:tc>
      </w:tr>
      <w:tr w:rsidR="00AD2202" w14:paraId="3A187FD8" w14:textId="77777777">
        <w:tc>
          <w:tcPr>
            <w:tcW w:w="4372" w:type="dxa"/>
          </w:tcPr>
          <w:p w14:paraId="7748ACC2"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EE288F0" wp14:editId="03AC543B">
                  <wp:extent cx="2555240" cy="60960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pic:cNvPicPr>
                        </pic:nvPicPr>
                        <pic:blipFill>
                          <a:blip r:embed="rId15">
                            <a:extLst>
                              <a:ext uri="{28A0092B-C50C-407E-A947-70E740481C1C}">
                                <a14:useLocalDpi xmlns:a14="http://schemas.microsoft.com/office/drawing/2010/main" val="0"/>
                              </a:ext>
                            </a:extLst>
                          </a:blip>
                          <a:srcRect l="20067" t="34916" r="19413" b="53448"/>
                          <a:stretch>
                            <a:fillRect/>
                          </a:stretch>
                        </pic:blipFill>
                        <pic:spPr>
                          <a:xfrm>
                            <a:off x="0" y="0"/>
                            <a:ext cx="2564537" cy="611948"/>
                          </a:xfrm>
                          <a:prstGeom prst="rect">
                            <a:avLst/>
                          </a:prstGeom>
                        </pic:spPr>
                      </pic:pic>
                    </a:graphicData>
                  </a:graphic>
                </wp:inline>
              </w:drawing>
            </w:r>
          </w:p>
        </w:tc>
      </w:tr>
      <w:tr w:rsidR="00AD2202" w14:paraId="23D20303" w14:textId="77777777">
        <w:tc>
          <w:tcPr>
            <w:tcW w:w="4372" w:type="dxa"/>
          </w:tcPr>
          <w:p w14:paraId="58ED5490"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0528046C" wp14:editId="6B3E646B">
                  <wp:extent cx="2540000" cy="610235"/>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5">
                            <a:extLst>
                              <a:ext uri="{28A0092B-C50C-407E-A947-70E740481C1C}">
                                <a14:useLocalDpi xmlns:a14="http://schemas.microsoft.com/office/drawing/2010/main" val="0"/>
                              </a:ext>
                            </a:extLst>
                          </a:blip>
                          <a:srcRect l="20067" t="52354" r="19413" b="35928"/>
                          <a:stretch>
                            <a:fillRect/>
                          </a:stretch>
                        </pic:blipFill>
                        <pic:spPr>
                          <a:xfrm>
                            <a:off x="0" y="0"/>
                            <a:ext cx="2540000" cy="610396"/>
                          </a:xfrm>
                          <a:prstGeom prst="rect">
                            <a:avLst/>
                          </a:prstGeom>
                        </pic:spPr>
                      </pic:pic>
                    </a:graphicData>
                  </a:graphic>
                </wp:inline>
              </w:drawing>
            </w:r>
          </w:p>
        </w:tc>
      </w:tr>
      <w:tr w:rsidR="00AD2202" w14:paraId="4F6E89E5" w14:textId="77777777">
        <w:tc>
          <w:tcPr>
            <w:tcW w:w="4372" w:type="dxa"/>
          </w:tcPr>
          <w:p w14:paraId="4ACA56BE"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39F5E1F" wp14:editId="23EAB1D7">
                  <wp:extent cx="2540000" cy="61468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15">
                            <a:extLst>
                              <a:ext uri="{28A0092B-C50C-407E-A947-70E740481C1C}">
                                <a14:useLocalDpi xmlns:a14="http://schemas.microsoft.com/office/drawing/2010/main" val="0"/>
                              </a:ext>
                            </a:extLst>
                          </a:blip>
                          <a:srcRect l="20067" t="69347" r="19413" b="18852"/>
                          <a:stretch>
                            <a:fillRect/>
                          </a:stretch>
                        </pic:blipFill>
                        <pic:spPr>
                          <a:xfrm>
                            <a:off x="0" y="0"/>
                            <a:ext cx="2548645" cy="616790"/>
                          </a:xfrm>
                          <a:prstGeom prst="rect">
                            <a:avLst/>
                          </a:prstGeom>
                        </pic:spPr>
                      </pic:pic>
                    </a:graphicData>
                  </a:graphic>
                </wp:inline>
              </w:drawing>
            </w:r>
          </w:p>
        </w:tc>
      </w:tr>
      <w:tr w:rsidR="00AD2202" w14:paraId="53F0950F" w14:textId="77777777">
        <w:tc>
          <w:tcPr>
            <w:tcW w:w="4372" w:type="dxa"/>
          </w:tcPr>
          <w:p w14:paraId="5EACEBFC"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DB55221" wp14:editId="301CB1B4">
                  <wp:extent cx="2540000" cy="596900"/>
                  <wp:effectExtent l="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15">
                            <a:extLst>
                              <a:ext uri="{28A0092B-C50C-407E-A947-70E740481C1C}">
                                <a14:useLocalDpi xmlns:a14="http://schemas.microsoft.com/office/drawing/2010/main" val="0"/>
                              </a:ext>
                            </a:extLst>
                          </a:blip>
                          <a:srcRect l="20067" t="87033" r="19413" b="1497"/>
                          <a:stretch>
                            <a:fillRect/>
                          </a:stretch>
                        </pic:blipFill>
                        <pic:spPr>
                          <a:xfrm>
                            <a:off x="0" y="0"/>
                            <a:ext cx="2548238" cy="599427"/>
                          </a:xfrm>
                          <a:prstGeom prst="rect">
                            <a:avLst/>
                          </a:prstGeom>
                        </pic:spPr>
                      </pic:pic>
                    </a:graphicData>
                  </a:graphic>
                </wp:inline>
              </w:drawing>
            </w:r>
          </w:p>
          <w:p w14:paraId="2AE5FB90" w14:textId="77777777" w:rsidR="00AD2202" w:rsidRDefault="00607BB2">
            <w:pPr>
              <w:pStyle w:val="figurecaption"/>
              <w:tabs>
                <w:tab w:val="left" w:pos="533"/>
              </w:tabs>
              <w:jc w:val="center"/>
              <w:rPr>
                <w:color w:val="000000" w:themeColor="text1"/>
                <w:sz w:val="20"/>
                <w:szCs w:val="20"/>
              </w:rPr>
            </w:pPr>
            <w:r>
              <w:t>The K-Nearest Neighbor Test on the embeddings</w:t>
            </w:r>
          </w:p>
        </w:tc>
      </w:tr>
    </w:tbl>
    <w:p w14:paraId="4F9340CE"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As the Figure 4 shown, the Elbow method worked perfectly, the within-clusters-sums-of-squares follows the declining pattern. And it is possible to spot a clear vertex with reasonable number of clusters. If the measure goes beyond the integer of 9, the within-clusters-sums-of-squares almost does not improve thereafter, so 9 is the last meaningful number of clusters to choose from.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tblGrid>
      <w:tr w:rsidR="00AD2202" w14:paraId="6B99EF76" w14:textId="77777777">
        <w:tc>
          <w:tcPr>
            <w:tcW w:w="9236" w:type="dxa"/>
          </w:tcPr>
          <w:p w14:paraId="5F2A0F4D"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7DA07A7" wp14:editId="62647386">
                  <wp:extent cx="2620010" cy="1343660"/>
                  <wp:effectExtent l="0" t="0" r="0"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6"/>
                          <a:stretch>
                            <a:fillRect/>
                          </a:stretch>
                        </pic:blipFill>
                        <pic:spPr>
                          <a:xfrm>
                            <a:off x="0" y="0"/>
                            <a:ext cx="2659145" cy="1363745"/>
                          </a:xfrm>
                          <a:prstGeom prst="rect">
                            <a:avLst/>
                          </a:prstGeom>
                        </pic:spPr>
                      </pic:pic>
                    </a:graphicData>
                  </a:graphic>
                </wp:inline>
              </w:drawing>
            </w:r>
          </w:p>
        </w:tc>
      </w:tr>
      <w:tr w:rsidR="00AD2202" w14:paraId="72E3DC49" w14:textId="77777777">
        <w:tc>
          <w:tcPr>
            <w:tcW w:w="9236" w:type="dxa"/>
          </w:tcPr>
          <w:p w14:paraId="0B8470B1" w14:textId="77777777" w:rsidR="00AD2202" w:rsidRDefault="00607BB2">
            <w:pPr>
              <w:pStyle w:val="figurecaption"/>
              <w:tabs>
                <w:tab w:val="left" w:pos="533"/>
              </w:tabs>
              <w:jc w:val="center"/>
              <w:rPr>
                <w:color w:val="000000" w:themeColor="text1"/>
              </w:rPr>
            </w:pPr>
            <w:r>
              <w:rPr>
                <w:color w:val="000000" w:themeColor="text1"/>
              </w:rPr>
              <w:t>Elbow Method in determining optimum number of clusters</w:t>
            </w:r>
          </w:p>
        </w:tc>
      </w:tr>
    </w:tbl>
    <w:p w14:paraId="2A86E03F"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The Figure 5 displays the distribution of images according to their position in the latent space. The k-means algorithm created 9 distinct areas to cluster images according to their Euclidian distances relative to centroids. The 2 dimensional embeddings on both axes indicate that the conjunction of Representation learning and Clustering achieved a phenomenon effect in the pattern recognition of pictures. On the technical level, it is successful in rendering such descent result from pure pictures. </w:t>
      </w:r>
    </w:p>
    <w:tbl>
      <w:tblPr>
        <w:tblW w:w="0" w:type="auto"/>
        <w:tblLook w:val="04A0" w:firstRow="1" w:lastRow="0" w:firstColumn="1" w:lastColumn="0" w:noHBand="0" w:noVBand="1"/>
      </w:tblPr>
      <w:tblGrid>
        <w:gridCol w:w="4156"/>
      </w:tblGrid>
      <w:tr w:rsidR="00AD2202" w14:paraId="54A69FBB" w14:textId="77777777">
        <w:tc>
          <w:tcPr>
            <w:tcW w:w="9236" w:type="dxa"/>
          </w:tcPr>
          <w:p w14:paraId="135590F4"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2B0BE10" wp14:editId="11783240">
                  <wp:extent cx="2585085" cy="1824355"/>
                  <wp:effectExtent l="0" t="0" r="5715"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17"/>
                          <a:stretch>
                            <a:fillRect/>
                          </a:stretch>
                        </pic:blipFill>
                        <pic:spPr>
                          <a:xfrm>
                            <a:off x="0" y="0"/>
                            <a:ext cx="2645841" cy="1867280"/>
                          </a:xfrm>
                          <a:prstGeom prst="rect">
                            <a:avLst/>
                          </a:prstGeom>
                        </pic:spPr>
                      </pic:pic>
                    </a:graphicData>
                  </a:graphic>
                </wp:inline>
              </w:drawing>
            </w:r>
          </w:p>
        </w:tc>
      </w:tr>
      <w:tr w:rsidR="00AD2202" w14:paraId="24FD1B7C" w14:textId="77777777">
        <w:tc>
          <w:tcPr>
            <w:tcW w:w="9236" w:type="dxa"/>
          </w:tcPr>
          <w:p w14:paraId="174AA087" w14:textId="77777777" w:rsidR="00AD2202" w:rsidRDefault="00607BB2">
            <w:pPr>
              <w:pStyle w:val="figurecaption"/>
              <w:tabs>
                <w:tab w:val="left" w:pos="533"/>
              </w:tabs>
              <w:jc w:val="center"/>
              <w:rPr>
                <w:color w:val="000000" w:themeColor="text1"/>
              </w:rPr>
            </w:pPr>
            <w:r>
              <w:t>Resnet</w:t>
            </w:r>
            <w:r>
              <w:rPr>
                <w:color w:val="000000" w:themeColor="text1"/>
              </w:rPr>
              <w:t>The distribution of images in the latent space with allocated clusters shown by coloring</w:t>
            </w:r>
          </w:p>
        </w:tc>
      </w:tr>
    </w:tbl>
    <w:p w14:paraId="1D141F9E"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Adding on to the prior 2 dimensional embeddings, a new row of actual label is appended to the pandas dataframe.(Table 2) With the data from k-means computation, each image has obtained its corresponding label from 0 to 8 (See Figure 6). Then, images can be easily printed into clusters according to the given labels. The array of images shows the clustered groups of images. Some of the clusters really does have semantically meaningful implications: for example, Group 0 has greater depth in the colors, Group 2 mostly involves smiley faces, Group 3 has the lightest color overall. Other than these mentioned groups, the clustering is not meaningful in the semantic sense.</w:t>
      </w:r>
    </w:p>
    <w:p w14:paraId="280DB363" w14:textId="77777777" w:rsidR="00AD2202" w:rsidRDefault="00607BB2">
      <w:pPr>
        <w:pStyle w:val="tablehead"/>
        <w:jc w:val="both"/>
        <w:rPr>
          <w:color w:val="000000" w:themeColor="text1"/>
        </w:rPr>
      </w:pPr>
      <w:r>
        <w:lastRenderedPageBreak/>
        <w:t>Picture and embeddings with respect to their labels</w:t>
      </w:r>
    </w:p>
    <w:tbl>
      <w:tblPr>
        <w:tblStyle w:val="TableGrid"/>
        <w:tblW w:w="0" w:type="auto"/>
        <w:jc w:val="center"/>
        <w:tblLayout w:type="fixed"/>
        <w:tblLook w:val="04A0" w:firstRow="1" w:lastRow="0" w:firstColumn="1" w:lastColumn="0" w:noHBand="0" w:noVBand="1"/>
      </w:tblPr>
      <w:tblGrid>
        <w:gridCol w:w="624"/>
        <w:gridCol w:w="538"/>
        <w:gridCol w:w="562"/>
        <w:gridCol w:w="375"/>
        <w:gridCol w:w="675"/>
        <w:gridCol w:w="638"/>
        <w:gridCol w:w="543"/>
        <w:gridCol w:w="417"/>
      </w:tblGrid>
      <w:tr w:rsidR="00AD2202" w14:paraId="1BF2DDB6" w14:textId="77777777">
        <w:trPr>
          <w:trHeight w:val="320"/>
          <w:jc w:val="center"/>
        </w:trPr>
        <w:tc>
          <w:tcPr>
            <w:tcW w:w="624" w:type="dxa"/>
            <w:noWrap/>
            <w:vAlign w:val="center"/>
          </w:tcPr>
          <w:p w14:paraId="30A79F4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filename</w:t>
            </w:r>
          </w:p>
        </w:tc>
        <w:tc>
          <w:tcPr>
            <w:tcW w:w="538" w:type="dxa"/>
            <w:noWrap/>
            <w:vAlign w:val="center"/>
          </w:tcPr>
          <w:p w14:paraId="2996371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Embedding_0</w:t>
            </w:r>
          </w:p>
        </w:tc>
        <w:tc>
          <w:tcPr>
            <w:tcW w:w="562" w:type="dxa"/>
            <w:noWrap/>
            <w:vAlign w:val="center"/>
          </w:tcPr>
          <w:p w14:paraId="02CD48F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embedding_1</w:t>
            </w:r>
          </w:p>
        </w:tc>
        <w:tc>
          <w:tcPr>
            <w:tcW w:w="375" w:type="dxa"/>
            <w:noWrap/>
            <w:vAlign w:val="center"/>
          </w:tcPr>
          <w:p w14:paraId="18745DF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Label</w:t>
            </w:r>
          </w:p>
        </w:tc>
        <w:tc>
          <w:tcPr>
            <w:tcW w:w="675" w:type="dxa"/>
            <w:noWrap/>
            <w:vAlign w:val="center"/>
          </w:tcPr>
          <w:p w14:paraId="4345450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filename</w:t>
            </w:r>
          </w:p>
        </w:tc>
        <w:tc>
          <w:tcPr>
            <w:tcW w:w="638" w:type="dxa"/>
            <w:noWrap/>
            <w:vAlign w:val="center"/>
          </w:tcPr>
          <w:p w14:paraId="5375801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embedding_0</w:t>
            </w:r>
          </w:p>
        </w:tc>
        <w:tc>
          <w:tcPr>
            <w:tcW w:w="543" w:type="dxa"/>
            <w:noWrap/>
            <w:vAlign w:val="center"/>
          </w:tcPr>
          <w:p w14:paraId="5DC00A2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embedding_1</w:t>
            </w:r>
          </w:p>
        </w:tc>
        <w:tc>
          <w:tcPr>
            <w:tcW w:w="417" w:type="dxa"/>
            <w:noWrap/>
            <w:vAlign w:val="center"/>
          </w:tcPr>
          <w:p w14:paraId="2B52A0E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Label</w:t>
            </w:r>
          </w:p>
        </w:tc>
      </w:tr>
      <w:tr w:rsidR="00AD2202" w14:paraId="32233DD4" w14:textId="77777777">
        <w:trPr>
          <w:trHeight w:val="98"/>
          <w:jc w:val="center"/>
        </w:trPr>
        <w:tc>
          <w:tcPr>
            <w:tcW w:w="624" w:type="dxa"/>
            <w:noWrap/>
            <w:vAlign w:val="center"/>
          </w:tcPr>
          <w:p w14:paraId="4F30604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100.jpg</w:t>
            </w:r>
          </w:p>
        </w:tc>
        <w:tc>
          <w:tcPr>
            <w:tcW w:w="538" w:type="dxa"/>
            <w:noWrap/>
            <w:vAlign w:val="center"/>
          </w:tcPr>
          <w:p w14:paraId="0DE9DFA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-1.621</w:t>
            </w:r>
          </w:p>
        </w:tc>
        <w:tc>
          <w:tcPr>
            <w:tcW w:w="562" w:type="dxa"/>
            <w:noWrap/>
            <w:vAlign w:val="center"/>
          </w:tcPr>
          <w:p w14:paraId="6036DAE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-2.345</w:t>
            </w:r>
          </w:p>
        </w:tc>
        <w:tc>
          <w:tcPr>
            <w:tcW w:w="375" w:type="dxa"/>
            <w:noWrap/>
            <w:vAlign w:val="center"/>
          </w:tcPr>
          <w:p w14:paraId="337958D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5152FAE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1329.jpg</w:t>
            </w:r>
          </w:p>
        </w:tc>
        <w:tc>
          <w:tcPr>
            <w:tcW w:w="638" w:type="dxa"/>
            <w:noWrap/>
            <w:vAlign w:val="center"/>
          </w:tcPr>
          <w:p w14:paraId="7770BAA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-3.869</w:t>
            </w:r>
          </w:p>
        </w:tc>
        <w:tc>
          <w:tcPr>
            <w:tcW w:w="543" w:type="dxa"/>
            <w:noWrap/>
            <w:vAlign w:val="center"/>
          </w:tcPr>
          <w:p w14:paraId="3AB6464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0.752</w:t>
            </w:r>
          </w:p>
        </w:tc>
        <w:tc>
          <w:tcPr>
            <w:tcW w:w="417" w:type="dxa"/>
            <w:noWrap/>
            <w:vAlign w:val="center"/>
          </w:tcPr>
          <w:p w14:paraId="7DB2097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w:t>
            </w:r>
          </w:p>
        </w:tc>
      </w:tr>
      <w:tr w:rsidR="00AD2202" w14:paraId="1BEFACA8" w14:textId="77777777">
        <w:trPr>
          <w:trHeight w:val="122"/>
          <w:jc w:val="center"/>
        </w:trPr>
        <w:tc>
          <w:tcPr>
            <w:tcW w:w="624" w:type="dxa"/>
            <w:noWrap/>
            <w:vAlign w:val="center"/>
          </w:tcPr>
          <w:p w14:paraId="0D07CF0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1009.jpg</w:t>
            </w:r>
          </w:p>
        </w:tc>
        <w:tc>
          <w:tcPr>
            <w:tcW w:w="538" w:type="dxa"/>
            <w:noWrap/>
            <w:vAlign w:val="center"/>
          </w:tcPr>
          <w:p w14:paraId="7F9EE1D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-8.940</w:t>
            </w:r>
          </w:p>
        </w:tc>
        <w:tc>
          <w:tcPr>
            <w:tcW w:w="562" w:type="dxa"/>
            <w:noWrap/>
            <w:vAlign w:val="center"/>
          </w:tcPr>
          <w:p w14:paraId="0D49DC5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0.531</w:t>
            </w:r>
          </w:p>
        </w:tc>
        <w:tc>
          <w:tcPr>
            <w:tcW w:w="375" w:type="dxa"/>
            <w:noWrap/>
            <w:vAlign w:val="center"/>
          </w:tcPr>
          <w:p w14:paraId="65964E6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524B38C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1334.jpg</w:t>
            </w:r>
          </w:p>
        </w:tc>
        <w:tc>
          <w:tcPr>
            <w:tcW w:w="638" w:type="dxa"/>
            <w:noWrap/>
            <w:vAlign w:val="center"/>
          </w:tcPr>
          <w:p w14:paraId="2ACE4FA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-13.930</w:t>
            </w:r>
          </w:p>
        </w:tc>
        <w:tc>
          <w:tcPr>
            <w:tcW w:w="543" w:type="dxa"/>
            <w:noWrap/>
            <w:vAlign w:val="center"/>
          </w:tcPr>
          <w:p w14:paraId="47D2DBA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-3.161</w:t>
            </w:r>
          </w:p>
        </w:tc>
        <w:tc>
          <w:tcPr>
            <w:tcW w:w="417" w:type="dxa"/>
            <w:noWrap/>
            <w:vAlign w:val="center"/>
          </w:tcPr>
          <w:p w14:paraId="7F41D75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r>
      <w:tr w:rsidR="00AD2202" w14:paraId="29BF1DB2" w14:textId="77777777">
        <w:trPr>
          <w:trHeight w:val="90"/>
          <w:jc w:val="center"/>
        </w:trPr>
        <w:tc>
          <w:tcPr>
            <w:tcW w:w="624" w:type="dxa"/>
            <w:noWrap/>
            <w:vAlign w:val="center"/>
          </w:tcPr>
          <w:p w14:paraId="54BF606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1019.jpg</w:t>
            </w:r>
          </w:p>
        </w:tc>
        <w:tc>
          <w:tcPr>
            <w:tcW w:w="538" w:type="dxa"/>
            <w:noWrap/>
            <w:vAlign w:val="center"/>
          </w:tcPr>
          <w:p w14:paraId="4CE2322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35.658</w:t>
            </w:r>
          </w:p>
        </w:tc>
        <w:tc>
          <w:tcPr>
            <w:tcW w:w="562" w:type="dxa"/>
            <w:noWrap/>
            <w:vAlign w:val="center"/>
          </w:tcPr>
          <w:p w14:paraId="1CABAB4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2.587</w:t>
            </w:r>
          </w:p>
        </w:tc>
        <w:tc>
          <w:tcPr>
            <w:tcW w:w="375" w:type="dxa"/>
            <w:noWrap/>
            <w:vAlign w:val="center"/>
          </w:tcPr>
          <w:p w14:paraId="00D5E4B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w:t>
            </w:r>
          </w:p>
        </w:tc>
        <w:tc>
          <w:tcPr>
            <w:tcW w:w="675" w:type="dxa"/>
            <w:noWrap/>
            <w:vAlign w:val="center"/>
          </w:tcPr>
          <w:p w14:paraId="28B2E20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1344.jpg</w:t>
            </w:r>
          </w:p>
        </w:tc>
        <w:tc>
          <w:tcPr>
            <w:tcW w:w="638" w:type="dxa"/>
            <w:noWrap/>
            <w:vAlign w:val="center"/>
          </w:tcPr>
          <w:p w14:paraId="7195A87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-6.432</w:t>
            </w:r>
          </w:p>
        </w:tc>
        <w:tc>
          <w:tcPr>
            <w:tcW w:w="543" w:type="dxa"/>
            <w:noWrap/>
            <w:vAlign w:val="center"/>
          </w:tcPr>
          <w:p w14:paraId="156DC47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0.259</w:t>
            </w:r>
          </w:p>
        </w:tc>
        <w:tc>
          <w:tcPr>
            <w:tcW w:w="417" w:type="dxa"/>
            <w:noWrap/>
            <w:vAlign w:val="center"/>
          </w:tcPr>
          <w:p w14:paraId="2F173E5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w:t>
            </w:r>
          </w:p>
        </w:tc>
      </w:tr>
      <w:tr w:rsidR="00AD2202" w14:paraId="198DFCB4" w14:textId="77777777">
        <w:trPr>
          <w:trHeight w:val="97"/>
          <w:jc w:val="center"/>
        </w:trPr>
        <w:tc>
          <w:tcPr>
            <w:tcW w:w="624" w:type="dxa"/>
            <w:noWrap/>
            <w:vAlign w:val="center"/>
          </w:tcPr>
          <w:p w14:paraId="23E2EED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1058.jpg</w:t>
            </w:r>
          </w:p>
        </w:tc>
        <w:tc>
          <w:tcPr>
            <w:tcW w:w="538" w:type="dxa"/>
            <w:noWrap/>
            <w:vAlign w:val="center"/>
          </w:tcPr>
          <w:p w14:paraId="53F151E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18.753</w:t>
            </w:r>
          </w:p>
        </w:tc>
        <w:tc>
          <w:tcPr>
            <w:tcW w:w="562" w:type="dxa"/>
            <w:noWrap/>
            <w:vAlign w:val="center"/>
          </w:tcPr>
          <w:p w14:paraId="6BE09DD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3.100</w:t>
            </w:r>
          </w:p>
        </w:tc>
        <w:tc>
          <w:tcPr>
            <w:tcW w:w="375" w:type="dxa"/>
            <w:noWrap/>
            <w:vAlign w:val="center"/>
          </w:tcPr>
          <w:p w14:paraId="2313B8B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w:t>
            </w:r>
          </w:p>
        </w:tc>
        <w:tc>
          <w:tcPr>
            <w:tcW w:w="675" w:type="dxa"/>
            <w:noWrap/>
            <w:vAlign w:val="center"/>
          </w:tcPr>
          <w:p w14:paraId="46A2112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1351.jpg</w:t>
            </w:r>
          </w:p>
        </w:tc>
        <w:tc>
          <w:tcPr>
            <w:tcW w:w="638" w:type="dxa"/>
            <w:noWrap/>
            <w:vAlign w:val="center"/>
          </w:tcPr>
          <w:p w14:paraId="5278183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13.776</w:t>
            </w:r>
          </w:p>
        </w:tc>
        <w:tc>
          <w:tcPr>
            <w:tcW w:w="543" w:type="dxa"/>
            <w:noWrap/>
            <w:vAlign w:val="center"/>
          </w:tcPr>
          <w:p w14:paraId="6446187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-4.250</w:t>
            </w:r>
          </w:p>
        </w:tc>
        <w:tc>
          <w:tcPr>
            <w:tcW w:w="417" w:type="dxa"/>
            <w:noWrap/>
            <w:vAlign w:val="center"/>
          </w:tcPr>
          <w:p w14:paraId="7026BF8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r>
      <w:tr w:rsidR="00AD2202" w14:paraId="6914568F" w14:textId="77777777">
        <w:trPr>
          <w:trHeight w:val="90"/>
          <w:jc w:val="center"/>
        </w:trPr>
        <w:tc>
          <w:tcPr>
            <w:tcW w:w="624" w:type="dxa"/>
            <w:noWrap/>
            <w:vAlign w:val="center"/>
          </w:tcPr>
          <w:p w14:paraId="77243F7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1086.jpg</w:t>
            </w:r>
          </w:p>
        </w:tc>
        <w:tc>
          <w:tcPr>
            <w:tcW w:w="538" w:type="dxa"/>
            <w:noWrap/>
            <w:vAlign w:val="center"/>
          </w:tcPr>
          <w:p w14:paraId="44A362F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20.827</w:t>
            </w:r>
          </w:p>
        </w:tc>
        <w:tc>
          <w:tcPr>
            <w:tcW w:w="562" w:type="dxa"/>
            <w:noWrap/>
            <w:vAlign w:val="center"/>
          </w:tcPr>
          <w:p w14:paraId="4B177FB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4.103</w:t>
            </w:r>
          </w:p>
        </w:tc>
        <w:tc>
          <w:tcPr>
            <w:tcW w:w="375" w:type="dxa"/>
            <w:noWrap/>
            <w:vAlign w:val="center"/>
          </w:tcPr>
          <w:p w14:paraId="5F8B198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w:t>
            </w:r>
          </w:p>
        </w:tc>
        <w:tc>
          <w:tcPr>
            <w:tcW w:w="675" w:type="dxa"/>
            <w:noWrap/>
            <w:vAlign w:val="center"/>
          </w:tcPr>
          <w:p w14:paraId="765EEA3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1362.jpg</w:t>
            </w:r>
          </w:p>
        </w:tc>
        <w:tc>
          <w:tcPr>
            <w:tcW w:w="638" w:type="dxa"/>
            <w:noWrap/>
            <w:vAlign w:val="center"/>
          </w:tcPr>
          <w:p w14:paraId="324B42B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-13.626</w:t>
            </w:r>
          </w:p>
        </w:tc>
        <w:tc>
          <w:tcPr>
            <w:tcW w:w="543" w:type="dxa"/>
            <w:noWrap/>
            <w:vAlign w:val="center"/>
          </w:tcPr>
          <w:p w14:paraId="0C4AB24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1.236</w:t>
            </w:r>
          </w:p>
        </w:tc>
        <w:tc>
          <w:tcPr>
            <w:tcW w:w="417" w:type="dxa"/>
            <w:noWrap/>
            <w:vAlign w:val="center"/>
          </w:tcPr>
          <w:p w14:paraId="28A550A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r>
      <w:tr w:rsidR="00AD2202" w14:paraId="326A548C" w14:textId="77777777">
        <w:trPr>
          <w:trHeight w:val="90"/>
          <w:jc w:val="center"/>
        </w:trPr>
        <w:tc>
          <w:tcPr>
            <w:tcW w:w="624" w:type="dxa"/>
            <w:noWrap/>
            <w:vAlign w:val="center"/>
          </w:tcPr>
          <w:p w14:paraId="4C498CC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1103.jpg</w:t>
            </w:r>
          </w:p>
        </w:tc>
        <w:tc>
          <w:tcPr>
            <w:tcW w:w="538" w:type="dxa"/>
            <w:noWrap/>
            <w:vAlign w:val="center"/>
          </w:tcPr>
          <w:p w14:paraId="3CA9BC0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-27.965</w:t>
            </w:r>
          </w:p>
        </w:tc>
        <w:tc>
          <w:tcPr>
            <w:tcW w:w="562" w:type="dxa"/>
            <w:noWrap/>
            <w:vAlign w:val="center"/>
          </w:tcPr>
          <w:p w14:paraId="569F324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16.951</w:t>
            </w:r>
          </w:p>
        </w:tc>
        <w:tc>
          <w:tcPr>
            <w:tcW w:w="375" w:type="dxa"/>
            <w:noWrap/>
            <w:vAlign w:val="center"/>
          </w:tcPr>
          <w:p w14:paraId="3459CB6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w:t>
            </w:r>
          </w:p>
        </w:tc>
        <w:tc>
          <w:tcPr>
            <w:tcW w:w="675" w:type="dxa"/>
            <w:noWrap/>
            <w:vAlign w:val="center"/>
          </w:tcPr>
          <w:p w14:paraId="73DD0BE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1365.jpg</w:t>
            </w:r>
          </w:p>
        </w:tc>
        <w:tc>
          <w:tcPr>
            <w:tcW w:w="638" w:type="dxa"/>
            <w:noWrap/>
            <w:vAlign w:val="center"/>
          </w:tcPr>
          <w:p w14:paraId="021F775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3.413</w:t>
            </w:r>
          </w:p>
        </w:tc>
        <w:tc>
          <w:tcPr>
            <w:tcW w:w="543" w:type="dxa"/>
            <w:noWrap/>
            <w:vAlign w:val="center"/>
          </w:tcPr>
          <w:p w14:paraId="0C31076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16.700</w:t>
            </w:r>
          </w:p>
        </w:tc>
        <w:tc>
          <w:tcPr>
            <w:tcW w:w="417" w:type="dxa"/>
            <w:noWrap/>
            <w:vAlign w:val="center"/>
          </w:tcPr>
          <w:p w14:paraId="4FF62EB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w:t>
            </w:r>
          </w:p>
        </w:tc>
      </w:tr>
      <w:tr w:rsidR="00AD2202" w14:paraId="1DC546A2" w14:textId="77777777">
        <w:trPr>
          <w:trHeight w:val="97"/>
          <w:jc w:val="center"/>
        </w:trPr>
        <w:tc>
          <w:tcPr>
            <w:tcW w:w="624" w:type="dxa"/>
            <w:noWrap/>
            <w:vAlign w:val="center"/>
          </w:tcPr>
          <w:p w14:paraId="343A4D0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1108.jpg</w:t>
            </w:r>
          </w:p>
        </w:tc>
        <w:tc>
          <w:tcPr>
            <w:tcW w:w="538" w:type="dxa"/>
            <w:noWrap/>
            <w:vAlign w:val="center"/>
          </w:tcPr>
          <w:p w14:paraId="3BA930E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-14.764</w:t>
            </w:r>
          </w:p>
        </w:tc>
        <w:tc>
          <w:tcPr>
            <w:tcW w:w="562" w:type="dxa"/>
            <w:noWrap/>
            <w:vAlign w:val="center"/>
          </w:tcPr>
          <w:p w14:paraId="64C4D17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-6.185</w:t>
            </w:r>
          </w:p>
        </w:tc>
        <w:tc>
          <w:tcPr>
            <w:tcW w:w="375" w:type="dxa"/>
            <w:noWrap/>
            <w:vAlign w:val="center"/>
          </w:tcPr>
          <w:p w14:paraId="6DA4EF7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6B83804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1369.jpg</w:t>
            </w:r>
          </w:p>
        </w:tc>
        <w:tc>
          <w:tcPr>
            <w:tcW w:w="638" w:type="dxa"/>
            <w:noWrap/>
            <w:vAlign w:val="center"/>
          </w:tcPr>
          <w:p w14:paraId="2EDCC16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-6.275</w:t>
            </w:r>
          </w:p>
        </w:tc>
        <w:tc>
          <w:tcPr>
            <w:tcW w:w="543" w:type="dxa"/>
            <w:noWrap/>
            <w:vAlign w:val="center"/>
          </w:tcPr>
          <w:p w14:paraId="65F3E99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-2.229</w:t>
            </w:r>
          </w:p>
        </w:tc>
        <w:tc>
          <w:tcPr>
            <w:tcW w:w="417" w:type="dxa"/>
            <w:noWrap/>
            <w:vAlign w:val="center"/>
          </w:tcPr>
          <w:p w14:paraId="59549AD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4CFD1AB7" w14:textId="77777777">
        <w:trPr>
          <w:trHeight w:val="90"/>
          <w:jc w:val="center"/>
        </w:trPr>
        <w:tc>
          <w:tcPr>
            <w:tcW w:w="624" w:type="dxa"/>
            <w:noWrap/>
            <w:vAlign w:val="center"/>
          </w:tcPr>
          <w:p w14:paraId="3433797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1130.jpg</w:t>
            </w:r>
          </w:p>
        </w:tc>
        <w:tc>
          <w:tcPr>
            <w:tcW w:w="538" w:type="dxa"/>
            <w:noWrap/>
            <w:vAlign w:val="center"/>
          </w:tcPr>
          <w:p w14:paraId="35C8729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-7.224</w:t>
            </w:r>
          </w:p>
        </w:tc>
        <w:tc>
          <w:tcPr>
            <w:tcW w:w="562" w:type="dxa"/>
            <w:noWrap/>
            <w:vAlign w:val="center"/>
          </w:tcPr>
          <w:p w14:paraId="65E033C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-5.051</w:t>
            </w:r>
          </w:p>
        </w:tc>
        <w:tc>
          <w:tcPr>
            <w:tcW w:w="375" w:type="dxa"/>
            <w:noWrap/>
            <w:vAlign w:val="center"/>
          </w:tcPr>
          <w:p w14:paraId="652FA3A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6FA6EEC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1372.jpg</w:t>
            </w:r>
          </w:p>
        </w:tc>
        <w:tc>
          <w:tcPr>
            <w:tcW w:w="638" w:type="dxa"/>
            <w:noWrap/>
            <w:vAlign w:val="center"/>
          </w:tcPr>
          <w:p w14:paraId="7223145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-10.156</w:t>
            </w:r>
          </w:p>
        </w:tc>
        <w:tc>
          <w:tcPr>
            <w:tcW w:w="543" w:type="dxa"/>
            <w:noWrap/>
            <w:vAlign w:val="center"/>
          </w:tcPr>
          <w:p w14:paraId="46D05BE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-4.911</w:t>
            </w:r>
          </w:p>
        </w:tc>
        <w:tc>
          <w:tcPr>
            <w:tcW w:w="417" w:type="dxa"/>
            <w:noWrap/>
            <w:vAlign w:val="center"/>
          </w:tcPr>
          <w:p w14:paraId="426237A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r>
      <w:tr w:rsidR="00AD2202" w14:paraId="1A578FED" w14:textId="77777777">
        <w:trPr>
          <w:trHeight w:val="122"/>
          <w:jc w:val="center"/>
        </w:trPr>
        <w:tc>
          <w:tcPr>
            <w:tcW w:w="624" w:type="dxa"/>
            <w:noWrap/>
            <w:vAlign w:val="center"/>
          </w:tcPr>
          <w:p w14:paraId="24F6C8A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1147.jpg</w:t>
            </w:r>
          </w:p>
        </w:tc>
        <w:tc>
          <w:tcPr>
            <w:tcW w:w="538" w:type="dxa"/>
            <w:noWrap/>
            <w:vAlign w:val="center"/>
          </w:tcPr>
          <w:p w14:paraId="2A7C974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-11.591</w:t>
            </w:r>
          </w:p>
        </w:tc>
        <w:tc>
          <w:tcPr>
            <w:tcW w:w="562" w:type="dxa"/>
            <w:noWrap/>
            <w:vAlign w:val="center"/>
          </w:tcPr>
          <w:p w14:paraId="08C3FB6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0.644</w:t>
            </w:r>
          </w:p>
        </w:tc>
        <w:tc>
          <w:tcPr>
            <w:tcW w:w="375" w:type="dxa"/>
            <w:noWrap/>
            <w:vAlign w:val="center"/>
          </w:tcPr>
          <w:p w14:paraId="6191316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1A212E1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1394.jpg</w:t>
            </w:r>
          </w:p>
        </w:tc>
        <w:tc>
          <w:tcPr>
            <w:tcW w:w="638" w:type="dxa"/>
            <w:noWrap/>
            <w:vAlign w:val="center"/>
          </w:tcPr>
          <w:p w14:paraId="05F1CA8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-20.641</w:t>
            </w:r>
          </w:p>
        </w:tc>
        <w:tc>
          <w:tcPr>
            <w:tcW w:w="543" w:type="dxa"/>
            <w:noWrap/>
            <w:vAlign w:val="center"/>
          </w:tcPr>
          <w:p w14:paraId="27F349E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11.713</w:t>
            </w:r>
          </w:p>
        </w:tc>
        <w:tc>
          <w:tcPr>
            <w:tcW w:w="417" w:type="dxa"/>
            <w:noWrap/>
            <w:vAlign w:val="center"/>
          </w:tcPr>
          <w:p w14:paraId="3B67DB5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w:t>
            </w:r>
          </w:p>
        </w:tc>
      </w:tr>
      <w:tr w:rsidR="00AD2202" w14:paraId="1C2D7B8C" w14:textId="77777777">
        <w:trPr>
          <w:trHeight w:val="90"/>
          <w:jc w:val="center"/>
        </w:trPr>
        <w:tc>
          <w:tcPr>
            <w:tcW w:w="624" w:type="dxa"/>
            <w:noWrap/>
            <w:vAlign w:val="center"/>
          </w:tcPr>
          <w:p w14:paraId="2C39245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1149.jpg</w:t>
            </w:r>
          </w:p>
        </w:tc>
        <w:tc>
          <w:tcPr>
            <w:tcW w:w="538" w:type="dxa"/>
            <w:noWrap/>
            <w:vAlign w:val="center"/>
          </w:tcPr>
          <w:p w14:paraId="273485C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-8.651</w:t>
            </w:r>
          </w:p>
        </w:tc>
        <w:tc>
          <w:tcPr>
            <w:tcW w:w="562" w:type="dxa"/>
            <w:noWrap/>
            <w:vAlign w:val="center"/>
          </w:tcPr>
          <w:p w14:paraId="24FE2C5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-2.915</w:t>
            </w:r>
          </w:p>
        </w:tc>
        <w:tc>
          <w:tcPr>
            <w:tcW w:w="375" w:type="dxa"/>
            <w:noWrap/>
            <w:vAlign w:val="center"/>
          </w:tcPr>
          <w:p w14:paraId="45F8E7A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78DB621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1401.jpg</w:t>
            </w:r>
          </w:p>
        </w:tc>
        <w:tc>
          <w:tcPr>
            <w:tcW w:w="638" w:type="dxa"/>
            <w:noWrap/>
            <w:vAlign w:val="center"/>
          </w:tcPr>
          <w:p w14:paraId="134EA1D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7.695</w:t>
            </w:r>
          </w:p>
        </w:tc>
        <w:tc>
          <w:tcPr>
            <w:tcW w:w="543" w:type="dxa"/>
            <w:noWrap/>
            <w:vAlign w:val="center"/>
          </w:tcPr>
          <w:p w14:paraId="4AA453D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-3.832</w:t>
            </w:r>
          </w:p>
        </w:tc>
        <w:tc>
          <w:tcPr>
            <w:tcW w:w="417" w:type="dxa"/>
            <w:noWrap/>
            <w:vAlign w:val="center"/>
          </w:tcPr>
          <w:p w14:paraId="1D31D7B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r>
      <w:tr w:rsidR="00AD2202" w14:paraId="6DFC3E53" w14:textId="77777777">
        <w:trPr>
          <w:trHeight w:val="122"/>
          <w:jc w:val="center"/>
        </w:trPr>
        <w:tc>
          <w:tcPr>
            <w:tcW w:w="624" w:type="dxa"/>
            <w:noWrap/>
            <w:vAlign w:val="center"/>
          </w:tcPr>
          <w:p w14:paraId="17E96B3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1154.jpg</w:t>
            </w:r>
          </w:p>
        </w:tc>
        <w:tc>
          <w:tcPr>
            <w:tcW w:w="538" w:type="dxa"/>
            <w:noWrap/>
            <w:vAlign w:val="center"/>
          </w:tcPr>
          <w:p w14:paraId="70C245F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-4.801</w:t>
            </w:r>
          </w:p>
        </w:tc>
        <w:tc>
          <w:tcPr>
            <w:tcW w:w="562" w:type="dxa"/>
            <w:noWrap/>
            <w:vAlign w:val="center"/>
          </w:tcPr>
          <w:p w14:paraId="6803D92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-0.934</w:t>
            </w:r>
          </w:p>
        </w:tc>
        <w:tc>
          <w:tcPr>
            <w:tcW w:w="375" w:type="dxa"/>
            <w:noWrap/>
            <w:vAlign w:val="center"/>
          </w:tcPr>
          <w:p w14:paraId="76AF33F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3A687EE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1414.jpg</w:t>
            </w:r>
          </w:p>
        </w:tc>
        <w:tc>
          <w:tcPr>
            <w:tcW w:w="638" w:type="dxa"/>
            <w:noWrap/>
            <w:vAlign w:val="center"/>
          </w:tcPr>
          <w:p w14:paraId="55D9B33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10.130</w:t>
            </w:r>
          </w:p>
        </w:tc>
        <w:tc>
          <w:tcPr>
            <w:tcW w:w="543" w:type="dxa"/>
            <w:noWrap/>
            <w:vAlign w:val="center"/>
          </w:tcPr>
          <w:p w14:paraId="1BBE425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-2.076</w:t>
            </w:r>
          </w:p>
        </w:tc>
        <w:tc>
          <w:tcPr>
            <w:tcW w:w="417" w:type="dxa"/>
            <w:noWrap/>
            <w:vAlign w:val="center"/>
          </w:tcPr>
          <w:p w14:paraId="6D04D8C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r>
      <w:tr w:rsidR="00AD2202" w14:paraId="28A2DD18" w14:textId="77777777">
        <w:trPr>
          <w:trHeight w:val="90"/>
          <w:jc w:val="center"/>
        </w:trPr>
        <w:tc>
          <w:tcPr>
            <w:tcW w:w="624" w:type="dxa"/>
            <w:noWrap/>
            <w:vAlign w:val="center"/>
          </w:tcPr>
          <w:p w14:paraId="00EFEAA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116.jpg</w:t>
            </w:r>
          </w:p>
        </w:tc>
        <w:tc>
          <w:tcPr>
            <w:tcW w:w="538" w:type="dxa"/>
            <w:noWrap/>
            <w:vAlign w:val="center"/>
          </w:tcPr>
          <w:p w14:paraId="0F0A66F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-11.506</w:t>
            </w:r>
          </w:p>
        </w:tc>
        <w:tc>
          <w:tcPr>
            <w:tcW w:w="562" w:type="dxa"/>
            <w:noWrap/>
            <w:vAlign w:val="center"/>
          </w:tcPr>
          <w:p w14:paraId="1D1D824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-10.597</w:t>
            </w:r>
          </w:p>
        </w:tc>
        <w:tc>
          <w:tcPr>
            <w:tcW w:w="375" w:type="dxa"/>
            <w:noWrap/>
            <w:vAlign w:val="center"/>
          </w:tcPr>
          <w:p w14:paraId="101AB92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6C3D5AC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1429.jpg</w:t>
            </w:r>
          </w:p>
        </w:tc>
        <w:tc>
          <w:tcPr>
            <w:tcW w:w="638" w:type="dxa"/>
            <w:noWrap/>
            <w:vAlign w:val="center"/>
          </w:tcPr>
          <w:p w14:paraId="08D06B6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24.583</w:t>
            </w:r>
          </w:p>
        </w:tc>
        <w:tc>
          <w:tcPr>
            <w:tcW w:w="543" w:type="dxa"/>
            <w:noWrap/>
            <w:vAlign w:val="center"/>
          </w:tcPr>
          <w:p w14:paraId="3EB6492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-7.485</w:t>
            </w:r>
          </w:p>
        </w:tc>
        <w:tc>
          <w:tcPr>
            <w:tcW w:w="417" w:type="dxa"/>
            <w:noWrap/>
            <w:vAlign w:val="center"/>
          </w:tcPr>
          <w:p w14:paraId="72224AF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w:t>
            </w:r>
          </w:p>
        </w:tc>
      </w:tr>
      <w:tr w:rsidR="00AD2202" w14:paraId="5AC307F2" w14:textId="77777777">
        <w:trPr>
          <w:trHeight w:val="148"/>
          <w:jc w:val="center"/>
        </w:trPr>
        <w:tc>
          <w:tcPr>
            <w:tcW w:w="624" w:type="dxa"/>
            <w:noWrap/>
            <w:vAlign w:val="center"/>
          </w:tcPr>
          <w:p w14:paraId="0B08A2D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1160.jpg</w:t>
            </w:r>
          </w:p>
        </w:tc>
        <w:tc>
          <w:tcPr>
            <w:tcW w:w="538" w:type="dxa"/>
            <w:noWrap/>
            <w:vAlign w:val="center"/>
          </w:tcPr>
          <w:p w14:paraId="655B994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-14.631</w:t>
            </w:r>
          </w:p>
        </w:tc>
        <w:tc>
          <w:tcPr>
            <w:tcW w:w="562" w:type="dxa"/>
            <w:noWrap/>
            <w:vAlign w:val="center"/>
          </w:tcPr>
          <w:p w14:paraId="0614E33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-1.393</w:t>
            </w:r>
          </w:p>
        </w:tc>
        <w:tc>
          <w:tcPr>
            <w:tcW w:w="375" w:type="dxa"/>
            <w:noWrap/>
            <w:vAlign w:val="center"/>
          </w:tcPr>
          <w:p w14:paraId="6A5E3A7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3BF657A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1445.jpg</w:t>
            </w:r>
          </w:p>
        </w:tc>
        <w:tc>
          <w:tcPr>
            <w:tcW w:w="638" w:type="dxa"/>
            <w:noWrap/>
            <w:vAlign w:val="center"/>
          </w:tcPr>
          <w:p w14:paraId="748E5D4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26.404</w:t>
            </w:r>
          </w:p>
        </w:tc>
        <w:tc>
          <w:tcPr>
            <w:tcW w:w="543" w:type="dxa"/>
            <w:noWrap/>
            <w:vAlign w:val="center"/>
          </w:tcPr>
          <w:p w14:paraId="149CD63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-4.887</w:t>
            </w:r>
          </w:p>
        </w:tc>
        <w:tc>
          <w:tcPr>
            <w:tcW w:w="417" w:type="dxa"/>
            <w:noWrap/>
            <w:vAlign w:val="center"/>
          </w:tcPr>
          <w:p w14:paraId="5FD3C89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w:t>
            </w:r>
          </w:p>
        </w:tc>
      </w:tr>
      <w:tr w:rsidR="00AD2202" w14:paraId="0314482B" w14:textId="77777777">
        <w:trPr>
          <w:trHeight w:val="90"/>
          <w:jc w:val="center"/>
        </w:trPr>
        <w:tc>
          <w:tcPr>
            <w:tcW w:w="624" w:type="dxa"/>
            <w:noWrap/>
            <w:vAlign w:val="center"/>
          </w:tcPr>
          <w:p w14:paraId="0714A68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1161.jpg</w:t>
            </w:r>
          </w:p>
        </w:tc>
        <w:tc>
          <w:tcPr>
            <w:tcW w:w="538" w:type="dxa"/>
            <w:noWrap/>
            <w:vAlign w:val="center"/>
          </w:tcPr>
          <w:p w14:paraId="3E4489A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13.360</w:t>
            </w:r>
          </w:p>
        </w:tc>
        <w:tc>
          <w:tcPr>
            <w:tcW w:w="562" w:type="dxa"/>
            <w:noWrap/>
            <w:vAlign w:val="center"/>
          </w:tcPr>
          <w:p w14:paraId="666220B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0.769</w:t>
            </w:r>
          </w:p>
        </w:tc>
        <w:tc>
          <w:tcPr>
            <w:tcW w:w="375" w:type="dxa"/>
            <w:noWrap/>
            <w:vAlign w:val="center"/>
          </w:tcPr>
          <w:p w14:paraId="5D8CE94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c>
          <w:tcPr>
            <w:tcW w:w="675" w:type="dxa"/>
            <w:noWrap/>
            <w:vAlign w:val="center"/>
          </w:tcPr>
          <w:p w14:paraId="01DE7E3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145.jpg</w:t>
            </w:r>
          </w:p>
        </w:tc>
        <w:tc>
          <w:tcPr>
            <w:tcW w:w="638" w:type="dxa"/>
            <w:noWrap/>
            <w:vAlign w:val="center"/>
          </w:tcPr>
          <w:p w14:paraId="4F9C147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-13.806</w:t>
            </w:r>
          </w:p>
        </w:tc>
        <w:tc>
          <w:tcPr>
            <w:tcW w:w="543" w:type="dxa"/>
            <w:noWrap/>
            <w:vAlign w:val="center"/>
          </w:tcPr>
          <w:p w14:paraId="31CACE7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-4.855</w:t>
            </w:r>
          </w:p>
        </w:tc>
        <w:tc>
          <w:tcPr>
            <w:tcW w:w="417" w:type="dxa"/>
            <w:noWrap/>
            <w:vAlign w:val="center"/>
          </w:tcPr>
          <w:p w14:paraId="4C5F678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r>
      <w:tr w:rsidR="00AD2202" w14:paraId="00AC684C" w14:textId="77777777">
        <w:trPr>
          <w:trHeight w:val="110"/>
          <w:jc w:val="center"/>
        </w:trPr>
        <w:tc>
          <w:tcPr>
            <w:tcW w:w="624" w:type="dxa"/>
            <w:noWrap/>
            <w:vAlign w:val="center"/>
          </w:tcPr>
          <w:p w14:paraId="3C21591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1169.jpg</w:t>
            </w:r>
          </w:p>
        </w:tc>
        <w:tc>
          <w:tcPr>
            <w:tcW w:w="538" w:type="dxa"/>
            <w:noWrap/>
            <w:vAlign w:val="center"/>
          </w:tcPr>
          <w:p w14:paraId="6663751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-4.956</w:t>
            </w:r>
          </w:p>
        </w:tc>
        <w:tc>
          <w:tcPr>
            <w:tcW w:w="562" w:type="dxa"/>
            <w:noWrap/>
            <w:vAlign w:val="center"/>
          </w:tcPr>
          <w:p w14:paraId="108ED00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-6.823</w:t>
            </w:r>
          </w:p>
        </w:tc>
        <w:tc>
          <w:tcPr>
            <w:tcW w:w="375" w:type="dxa"/>
            <w:noWrap/>
            <w:vAlign w:val="center"/>
          </w:tcPr>
          <w:p w14:paraId="51CEDDD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0820E69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1480.jpg</w:t>
            </w:r>
          </w:p>
        </w:tc>
        <w:tc>
          <w:tcPr>
            <w:tcW w:w="638" w:type="dxa"/>
            <w:noWrap/>
            <w:vAlign w:val="center"/>
          </w:tcPr>
          <w:p w14:paraId="713AB06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-14.860</w:t>
            </w:r>
          </w:p>
        </w:tc>
        <w:tc>
          <w:tcPr>
            <w:tcW w:w="543" w:type="dxa"/>
            <w:noWrap/>
            <w:vAlign w:val="center"/>
          </w:tcPr>
          <w:p w14:paraId="738F3EA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0.192</w:t>
            </w:r>
          </w:p>
        </w:tc>
        <w:tc>
          <w:tcPr>
            <w:tcW w:w="417" w:type="dxa"/>
            <w:noWrap/>
            <w:vAlign w:val="center"/>
          </w:tcPr>
          <w:p w14:paraId="5964876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r>
      <w:tr w:rsidR="00AD2202" w14:paraId="016E14ED" w14:textId="77777777">
        <w:trPr>
          <w:trHeight w:val="90"/>
          <w:jc w:val="center"/>
        </w:trPr>
        <w:tc>
          <w:tcPr>
            <w:tcW w:w="624" w:type="dxa"/>
            <w:noWrap/>
            <w:vAlign w:val="center"/>
          </w:tcPr>
          <w:p w14:paraId="7129DD3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1178.jpg</w:t>
            </w:r>
          </w:p>
        </w:tc>
        <w:tc>
          <w:tcPr>
            <w:tcW w:w="538" w:type="dxa"/>
            <w:noWrap/>
            <w:vAlign w:val="center"/>
          </w:tcPr>
          <w:p w14:paraId="6E1843E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10.059</w:t>
            </w:r>
          </w:p>
        </w:tc>
        <w:tc>
          <w:tcPr>
            <w:tcW w:w="562" w:type="dxa"/>
            <w:noWrap/>
            <w:vAlign w:val="center"/>
          </w:tcPr>
          <w:p w14:paraId="33F1A77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-6.182</w:t>
            </w:r>
          </w:p>
        </w:tc>
        <w:tc>
          <w:tcPr>
            <w:tcW w:w="375" w:type="dxa"/>
            <w:noWrap/>
            <w:vAlign w:val="center"/>
          </w:tcPr>
          <w:p w14:paraId="58B37DF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c>
          <w:tcPr>
            <w:tcW w:w="675" w:type="dxa"/>
            <w:noWrap/>
            <w:vAlign w:val="center"/>
          </w:tcPr>
          <w:p w14:paraId="78F53E5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1490.jpg</w:t>
            </w:r>
          </w:p>
        </w:tc>
        <w:tc>
          <w:tcPr>
            <w:tcW w:w="638" w:type="dxa"/>
            <w:noWrap/>
            <w:vAlign w:val="center"/>
          </w:tcPr>
          <w:p w14:paraId="7366150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-3.958</w:t>
            </w:r>
          </w:p>
        </w:tc>
        <w:tc>
          <w:tcPr>
            <w:tcW w:w="543" w:type="dxa"/>
            <w:noWrap/>
            <w:vAlign w:val="center"/>
          </w:tcPr>
          <w:p w14:paraId="2E41A40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-7.984</w:t>
            </w:r>
          </w:p>
        </w:tc>
        <w:tc>
          <w:tcPr>
            <w:tcW w:w="417" w:type="dxa"/>
            <w:noWrap/>
            <w:vAlign w:val="center"/>
          </w:tcPr>
          <w:p w14:paraId="273D9AF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2E61957D" w14:textId="77777777">
        <w:trPr>
          <w:trHeight w:val="97"/>
          <w:jc w:val="center"/>
        </w:trPr>
        <w:tc>
          <w:tcPr>
            <w:tcW w:w="624" w:type="dxa"/>
            <w:noWrap/>
            <w:vAlign w:val="center"/>
          </w:tcPr>
          <w:p w14:paraId="772587D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1179.jpg</w:t>
            </w:r>
          </w:p>
        </w:tc>
        <w:tc>
          <w:tcPr>
            <w:tcW w:w="538" w:type="dxa"/>
            <w:noWrap/>
            <w:vAlign w:val="center"/>
          </w:tcPr>
          <w:p w14:paraId="75D9F2D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-18.677</w:t>
            </w:r>
          </w:p>
        </w:tc>
        <w:tc>
          <w:tcPr>
            <w:tcW w:w="562" w:type="dxa"/>
            <w:noWrap/>
            <w:vAlign w:val="center"/>
          </w:tcPr>
          <w:p w14:paraId="4546FBE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3.034</w:t>
            </w:r>
          </w:p>
        </w:tc>
        <w:tc>
          <w:tcPr>
            <w:tcW w:w="375" w:type="dxa"/>
            <w:noWrap/>
            <w:vAlign w:val="center"/>
          </w:tcPr>
          <w:p w14:paraId="4F3A8AE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w:t>
            </w:r>
          </w:p>
        </w:tc>
        <w:tc>
          <w:tcPr>
            <w:tcW w:w="675" w:type="dxa"/>
            <w:noWrap/>
            <w:vAlign w:val="center"/>
          </w:tcPr>
          <w:p w14:paraId="13EEE24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1493.jpg</w:t>
            </w:r>
          </w:p>
        </w:tc>
        <w:tc>
          <w:tcPr>
            <w:tcW w:w="638" w:type="dxa"/>
            <w:noWrap/>
            <w:vAlign w:val="center"/>
          </w:tcPr>
          <w:p w14:paraId="4E6AD5D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16.741</w:t>
            </w:r>
          </w:p>
        </w:tc>
        <w:tc>
          <w:tcPr>
            <w:tcW w:w="543" w:type="dxa"/>
            <w:noWrap/>
            <w:vAlign w:val="center"/>
          </w:tcPr>
          <w:p w14:paraId="739B81F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-2.520</w:t>
            </w:r>
          </w:p>
        </w:tc>
        <w:tc>
          <w:tcPr>
            <w:tcW w:w="417" w:type="dxa"/>
            <w:noWrap/>
            <w:vAlign w:val="center"/>
          </w:tcPr>
          <w:p w14:paraId="2FD58BD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w:t>
            </w:r>
          </w:p>
        </w:tc>
      </w:tr>
      <w:tr w:rsidR="00AD2202" w14:paraId="6E6CB32B" w14:textId="77777777">
        <w:trPr>
          <w:trHeight w:val="90"/>
          <w:jc w:val="center"/>
        </w:trPr>
        <w:tc>
          <w:tcPr>
            <w:tcW w:w="624" w:type="dxa"/>
            <w:noWrap/>
            <w:vAlign w:val="center"/>
          </w:tcPr>
          <w:p w14:paraId="70B0979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1181.jpg</w:t>
            </w:r>
          </w:p>
        </w:tc>
        <w:tc>
          <w:tcPr>
            <w:tcW w:w="538" w:type="dxa"/>
            <w:noWrap/>
            <w:vAlign w:val="center"/>
          </w:tcPr>
          <w:p w14:paraId="41B4DBD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3.376</w:t>
            </w:r>
          </w:p>
        </w:tc>
        <w:tc>
          <w:tcPr>
            <w:tcW w:w="562" w:type="dxa"/>
            <w:noWrap/>
            <w:vAlign w:val="center"/>
          </w:tcPr>
          <w:p w14:paraId="5261B7E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-1.841</w:t>
            </w:r>
          </w:p>
        </w:tc>
        <w:tc>
          <w:tcPr>
            <w:tcW w:w="375" w:type="dxa"/>
            <w:noWrap/>
            <w:vAlign w:val="center"/>
          </w:tcPr>
          <w:p w14:paraId="09D987C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w:t>
            </w:r>
          </w:p>
        </w:tc>
        <w:tc>
          <w:tcPr>
            <w:tcW w:w="675" w:type="dxa"/>
            <w:noWrap/>
            <w:vAlign w:val="center"/>
          </w:tcPr>
          <w:p w14:paraId="793B2CE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1495.jpg</w:t>
            </w:r>
          </w:p>
        </w:tc>
        <w:tc>
          <w:tcPr>
            <w:tcW w:w="638" w:type="dxa"/>
            <w:noWrap/>
            <w:vAlign w:val="center"/>
          </w:tcPr>
          <w:p w14:paraId="6E3719B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7.181</w:t>
            </w:r>
          </w:p>
        </w:tc>
        <w:tc>
          <w:tcPr>
            <w:tcW w:w="543" w:type="dxa"/>
            <w:noWrap/>
            <w:vAlign w:val="center"/>
          </w:tcPr>
          <w:p w14:paraId="52E2ACD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-7.117</w:t>
            </w:r>
          </w:p>
        </w:tc>
        <w:tc>
          <w:tcPr>
            <w:tcW w:w="417" w:type="dxa"/>
            <w:noWrap/>
            <w:vAlign w:val="center"/>
          </w:tcPr>
          <w:p w14:paraId="5D0D9DD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r>
      <w:tr w:rsidR="00AD2202" w14:paraId="72D572B0" w14:textId="77777777">
        <w:trPr>
          <w:trHeight w:val="90"/>
          <w:jc w:val="center"/>
        </w:trPr>
        <w:tc>
          <w:tcPr>
            <w:tcW w:w="624" w:type="dxa"/>
            <w:noWrap/>
            <w:vAlign w:val="center"/>
          </w:tcPr>
          <w:p w14:paraId="5B225AB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1213.jpg</w:t>
            </w:r>
          </w:p>
        </w:tc>
        <w:tc>
          <w:tcPr>
            <w:tcW w:w="538" w:type="dxa"/>
            <w:noWrap/>
            <w:vAlign w:val="center"/>
          </w:tcPr>
          <w:p w14:paraId="4FFE7C6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-4.942</w:t>
            </w:r>
          </w:p>
        </w:tc>
        <w:tc>
          <w:tcPr>
            <w:tcW w:w="562" w:type="dxa"/>
            <w:noWrap/>
            <w:vAlign w:val="center"/>
          </w:tcPr>
          <w:p w14:paraId="70F6C95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-1.728</w:t>
            </w:r>
          </w:p>
        </w:tc>
        <w:tc>
          <w:tcPr>
            <w:tcW w:w="375" w:type="dxa"/>
            <w:noWrap/>
            <w:vAlign w:val="center"/>
          </w:tcPr>
          <w:p w14:paraId="4697E81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4CAFF5E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1501.jpg</w:t>
            </w:r>
          </w:p>
        </w:tc>
        <w:tc>
          <w:tcPr>
            <w:tcW w:w="638" w:type="dxa"/>
            <w:noWrap/>
            <w:vAlign w:val="center"/>
          </w:tcPr>
          <w:p w14:paraId="15796B33"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3.208</w:t>
            </w:r>
          </w:p>
        </w:tc>
        <w:tc>
          <w:tcPr>
            <w:tcW w:w="543" w:type="dxa"/>
            <w:noWrap/>
            <w:vAlign w:val="center"/>
          </w:tcPr>
          <w:p w14:paraId="6E12338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-1.141</w:t>
            </w:r>
          </w:p>
        </w:tc>
        <w:tc>
          <w:tcPr>
            <w:tcW w:w="417" w:type="dxa"/>
            <w:noWrap/>
            <w:vAlign w:val="center"/>
          </w:tcPr>
          <w:p w14:paraId="4B50B8F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w:t>
            </w:r>
          </w:p>
        </w:tc>
      </w:tr>
      <w:tr w:rsidR="00AD2202" w14:paraId="16649093" w14:textId="77777777">
        <w:trPr>
          <w:trHeight w:val="90"/>
          <w:jc w:val="center"/>
        </w:trPr>
        <w:tc>
          <w:tcPr>
            <w:tcW w:w="624" w:type="dxa"/>
            <w:noWrap/>
            <w:vAlign w:val="center"/>
          </w:tcPr>
          <w:p w14:paraId="019DAD4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1249.jpg</w:t>
            </w:r>
          </w:p>
        </w:tc>
        <w:tc>
          <w:tcPr>
            <w:tcW w:w="538" w:type="dxa"/>
            <w:noWrap/>
            <w:vAlign w:val="center"/>
          </w:tcPr>
          <w:p w14:paraId="190DEAB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13.947</w:t>
            </w:r>
          </w:p>
        </w:tc>
        <w:tc>
          <w:tcPr>
            <w:tcW w:w="562" w:type="dxa"/>
            <w:noWrap/>
            <w:vAlign w:val="center"/>
          </w:tcPr>
          <w:p w14:paraId="45F156F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7.080</w:t>
            </w:r>
          </w:p>
        </w:tc>
        <w:tc>
          <w:tcPr>
            <w:tcW w:w="375" w:type="dxa"/>
            <w:noWrap/>
            <w:vAlign w:val="center"/>
          </w:tcPr>
          <w:p w14:paraId="56A28F8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w:t>
            </w:r>
          </w:p>
        </w:tc>
        <w:tc>
          <w:tcPr>
            <w:tcW w:w="675" w:type="dxa"/>
            <w:noWrap/>
            <w:vAlign w:val="center"/>
          </w:tcPr>
          <w:p w14:paraId="3568C99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1538.jpg</w:t>
            </w:r>
          </w:p>
        </w:tc>
        <w:tc>
          <w:tcPr>
            <w:tcW w:w="638" w:type="dxa"/>
            <w:noWrap/>
            <w:vAlign w:val="center"/>
          </w:tcPr>
          <w:p w14:paraId="100B863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-6.098</w:t>
            </w:r>
          </w:p>
        </w:tc>
        <w:tc>
          <w:tcPr>
            <w:tcW w:w="543" w:type="dxa"/>
            <w:noWrap/>
            <w:vAlign w:val="center"/>
          </w:tcPr>
          <w:p w14:paraId="2529DC2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-6.400</w:t>
            </w:r>
          </w:p>
        </w:tc>
        <w:tc>
          <w:tcPr>
            <w:tcW w:w="417" w:type="dxa"/>
            <w:noWrap/>
            <w:vAlign w:val="center"/>
          </w:tcPr>
          <w:p w14:paraId="51F09A8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340B8E3A" w14:textId="77777777">
        <w:trPr>
          <w:trHeight w:val="90"/>
          <w:jc w:val="center"/>
        </w:trPr>
        <w:tc>
          <w:tcPr>
            <w:tcW w:w="624" w:type="dxa"/>
            <w:noWrap/>
            <w:vAlign w:val="center"/>
          </w:tcPr>
          <w:p w14:paraId="2B0B09F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1270.jpg</w:t>
            </w:r>
          </w:p>
        </w:tc>
        <w:tc>
          <w:tcPr>
            <w:tcW w:w="538" w:type="dxa"/>
            <w:noWrap/>
            <w:vAlign w:val="center"/>
          </w:tcPr>
          <w:p w14:paraId="618AACF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-7.540</w:t>
            </w:r>
          </w:p>
        </w:tc>
        <w:tc>
          <w:tcPr>
            <w:tcW w:w="562" w:type="dxa"/>
            <w:noWrap/>
            <w:vAlign w:val="center"/>
          </w:tcPr>
          <w:p w14:paraId="201A3DD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-2.161</w:t>
            </w:r>
          </w:p>
        </w:tc>
        <w:tc>
          <w:tcPr>
            <w:tcW w:w="375" w:type="dxa"/>
            <w:noWrap/>
            <w:vAlign w:val="center"/>
          </w:tcPr>
          <w:p w14:paraId="29C3779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4ACE9EF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1541.jpg</w:t>
            </w:r>
          </w:p>
        </w:tc>
        <w:tc>
          <w:tcPr>
            <w:tcW w:w="638" w:type="dxa"/>
            <w:noWrap/>
            <w:vAlign w:val="center"/>
          </w:tcPr>
          <w:p w14:paraId="73B5206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-7.439</w:t>
            </w:r>
          </w:p>
        </w:tc>
        <w:tc>
          <w:tcPr>
            <w:tcW w:w="543" w:type="dxa"/>
            <w:noWrap/>
            <w:vAlign w:val="center"/>
          </w:tcPr>
          <w:p w14:paraId="06A9E65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-0.556</w:t>
            </w:r>
          </w:p>
        </w:tc>
        <w:tc>
          <w:tcPr>
            <w:tcW w:w="417" w:type="dxa"/>
            <w:noWrap/>
            <w:vAlign w:val="center"/>
          </w:tcPr>
          <w:p w14:paraId="3EF765D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3FCB2D47" w14:textId="77777777">
        <w:trPr>
          <w:trHeight w:val="90"/>
          <w:jc w:val="center"/>
        </w:trPr>
        <w:tc>
          <w:tcPr>
            <w:tcW w:w="624" w:type="dxa"/>
            <w:noWrap/>
            <w:vAlign w:val="center"/>
          </w:tcPr>
          <w:p w14:paraId="3A5C10BA"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1277.jpg</w:t>
            </w:r>
          </w:p>
        </w:tc>
        <w:tc>
          <w:tcPr>
            <w:tcW w:w="538" w:type="dxa"/>
            <w:noWrap/>
            <w:vAlign w:val="center"/>
          </w:tcPr>
          <w:p w14:paraId="78FA783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-17.129</w:t>
            </w:r>
          </w:p>
        </w:tc>
        <w:tc>
          <w:tcPr>
            <w:tcW w:w="562" w:type="dxa"/>
            <w:noWrap/>
            <w:vAlign w:val="center"/>
          </w:tcPr>
          <w:p w14:paraId="3BE4106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-1.311</w:t>
            </w:r>
          </w:p>
        </w:tc>
        <w:tc>
          <w:tcPr>
            <w:tcW w:w="375" w:type="dxa"/>
            <w:noWrap/>
            <w:vAlign w:val="center"/>
          </w:tcPr>
          <w:p w14:paraId="37573C6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28B6141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1554.jpg</w:t>
            </w:r>
          </w:p>
        </w:tc>
        <w:tc>
          <w:tcPr>
            <w:tcW w:w="638" w:type="dxa"/>
            <w:noWrap/>
            <w:vAlign w:val="center"/>
          </w:tcPr>
          <w:p w14:paraId="6C2D7EC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-8.280</w:t>
            </w:r>
          </w:p>
        </w:tc>
        <w:tc>
          <w:tcPr>
            <w:tcW w:w="543" w:type="dxa"/>
            <w:noWrap/>
            <w:vAlign w:val="center"/>
          </w:tcPr>
          <w:p w14:paraId="2866BDD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-3.257</w:t>
            </w:r>
          </w:p>
        </w:tc>
        <w:tc>
          <w:tcPr>
            <w:tcW w:w="417" w:type="dxa"/>
            <w:noWrap/>
            <w:vAlign w:val="center"/>
          </w:tcPr>
          <w:p w14:paraId="088DB7A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19A81BEC" w14:textId="77777777">
        <w:trPr>
          <w:trHeight w:val="90"/>
          <w:jc w:val="center"/>
        </w:trPr>
        <w:tc>
          <w:tcPr>
            <w:tcW w:w="624" w:type="dxa"/>
            <w:noWrap/>
            <w:vAlign w:val="center"/>
          </w:tcPr>
          <w:p w14:paraId="7094CBB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1285.jpg</w:t>
            </w:r>
          </w:p>
        </w:tc>
        <w:tc>
          <w:tcPr>
            <w:tcW w:w="538" w:type="dxa"/>
            <w:noWrap/>
            <w:vAlign w:val="center"/>
          </w:tcPr>
          <w:p w14:paraId="1757296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-13.422</w:t>
            </w:r>
          </w:p>
        </w:tc>
        <w:tc>
          <w:tcPr>
            <w:tcW w:w="562" w:type="dxa"/>
            <w:noWrap/>
            <w:vAlign w:val="center"/>
          </w:tcPr>
          <w:p w14:paraId="05DC480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-0.570</w:t>
            </w:r>
          </w:p>
        </w:tc>
        <w:tc>
          <w:tcPr>
            <w:tcW w:w="375" w:type="dxa"/>
            <w:noWrap/>
            <w:vAlign w:val="center"/>
          </w:tcPr>
          <w:p w14:paraId="6EC43F2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79B7E314"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1556.jpg</w:t>
            </w:r>
          </w:p>
        </w:tc>
        <w:tc>
          <w:tcPr>
            <w:tcW w:w="638" w:type="dxa"/>
            <w:noWrap/>
            <w:vAlign w:val="center"/>
          </w:tcPr>
          <w:p w14:paraId="1E8F78B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3.296</w:t>
            </w:r>
          </w:p>
        </w:tc>
        <w:tc>
          <w:tcPr>
            <w:tcW w:w="543" w:type="dxa"/>
            <w:noWrap/>
            <w:vAlign w:val="center"/>
          </w:tcPr>
          <w:p w14:paraId="0116E77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-6.205</w:t>
            </w:r>
          </w:p>
        </w:tc>
        <w:tc>
          <w:tcPr>
            <w:tcW w:w="417" w:type="dxa"/>
            <w:noWrap/>
            <w:vAlign w:val="center"/>
          </w:tcPr>
          <w:p w14:paraId="66BA71A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w:t>
            </w:r>
          </w:p>
        </w:tc>
      </w:tr>
      <w:tr w:rsidR="00AD2202" w14:paraId="77208900" w14:textId="77777777">
        <w:trPr>
          <w:trHeight w:val="90"/>
          <w:jc w:val="center"/>
        </w:trPr>
        <w:tc>
          <w:tcPr>
            <w:tcW w:w="624" w:type="dxa"/>
            <w:noWrap/>
            <w:vAlign w:val="center"/>
          </w:tcPr>
          <w:p w14:paraId="6143E767"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1296.jpg</w:t>
            </w:r>
          </w:p>
        </w:tc>
        <w:tc>
          <w:tcPr>
            <w:tcW w:w="538" w:type="dxa"/>
            <w:noWrap/>
            <w:vAlign w:val="center"/>
          </w:tcPr>
          <w:p w14:paraId="05113CE1"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-5.595</w:t>
            </w:r>
          </w:p>
        </w:tc>
        <w:tc>
          <w:tcPr>
            <w:tcW w:w="562" w:type="dxa"/>
            <w:noWrap/>
            <w:vAlign w:val="center"/>
          </w:tcPr>
          <w:p w14:paraId="01592AC8"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-4.647</w:t>
            </w:r>
          </w:p>
        </w:tc>
        <w:tc>
          <w:tcPr>
            <w:tcW w:w="375" w:type="dxa"/>
            <w:noWrap/>
            <w:vAlign w:val="center"/>
          </w:tcPr>
          <w:p w14:paraId="54CAE01F"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c>
          <w:tcPr>
            <w:tcW w:w="675" w:type="dxa"/>
            <w:noWrap/>
            <w:vAlign w:val="center"/>
          </w:tcPr>
          <w:p w14:paraId="0604D836"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156.jpg</w:t>
            </w:r>
          </w:p>
        </w:tc>
        <w:tc>
          <w:tcPr>
            <w:tcW w:w="638" w:type="dxa"/>
            <w:noWrap/>
            <w:vAlign w:val="center"/>
          </w:tcPr>
          <w:p w14:paraId="02E7517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-6.692</w:t>
            </w:r>
          </w:p>
        </w:tc>
        <w:tc>
          <w:tcPr>
            <w:tcW w:w="543" w:type="dxa"/>
            <w:noWrap/>
            <w:vAlign w:val="center"/>
          </w:tcPr>
          <w:p w14:paraId="7F2DA88E"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-2.218</w:t>
            </w:r>
          </w:p>
        </w:tc>
        <w:tc>
          <w:tcPr>
            <w:tcW w:w="417" w:type="dxa"/>
            <w:noWrap/>
            <w:vAlign w:val="center"/>
          </w:tcPr>
          <w:p w14:paraId="15A85DB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w:t>
            </w:r>
          </w:p>
        </w:tc>
      </w:tr>
      <w:tr w:rsidR="00AD2202" w14:paraId="5A5D0921" w14:textId="77777777">
        <w:trPr>
          <w:trHeight w:val="90"/>
          <w:jc w:val="center"/>
        </w:trPr>
        <w:tc>
          <w:tcPr>
            <w:tcW w:w="624" w:type="dxa"/>
            <w:noWrap/>
            <w:vAlign w:val="center"/>
          </w:tcPr>
          <w:p w14:paraId="3634BC70"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1302.jpg</w:t>
            </w:r>
          </w:p>
        </w:tc>
        <w:tc>
          <w:tcPr>
            <w:tcW w:w="538" w:type="dxa"/>
            <w:noWrap/>
            <w:vAlign w:val="center"/>
          </w:tcPr>
          <w:p w14:paraId="202DDCD9"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-10.879</w:t>
            </w:r>
          </w:p>
        </w:tc>
        <w:tc>
          <w:tcPr>
            <w:tcW w:w="562" w:type="dxa"/>
            <w:noWrap/>
            <w:vAlign w:val="center"/>
          </w:tcPr>
          <w:p w14:paraId="1A7E213D"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-1.644</w:t>
            </w:r>
          </w:p>
        </w:tc>
        <w:tc>
          <w:tcPr>
            <w:tcW w:w="375" w:type="dxa"/>
            <w:noWrap/>
            <w:vAlign w:val="center"/>
          </w:tcPr>
          <w:p w14:paraId="73CDE1AC"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4</w:t>
            </w:r>
          </w:p>
        </w:tc>
        <w:tc>
          <w:tcPr>
            <w:tcW w:w="675" w:type="dxa"/>
            <w:noWrap/>
            <w:vAlign w:val="center"/>
          </w:tcPr>
          <w:p w14:paraId="3C576C6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1561.jpg</w:t>
            </w:r>
          </w:p>
        </w:tc>
        <w:tc>
          <w:tcPr>
            <w:tcW w:w="638" w:type="dxa"/>
            <w:noWrap/>
            <w:vAlign w:val="center"/>
          </w:tcPr>
          <w:p w14:paraId="00E5D0D5"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8.660</w:t>
            </w:r>
          </w:p>
        </w:tc>
        <w:tc>
          <w:tcPr>
            <w:tcW w:w="543" w:type="dxa"/>
            <w:noWrap/>
            <w:vAlign w:val="center"/>
          </w:tcPr>
          <w:p w14:paraId="0B893E12"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-6.837</w:t>
            </w:r>
          </w:p>
        </w:tc>
        <w:tc>
          <w:tcPr>
            <w:tcW w:w="417" w:type="dxa"/>
            <w:noWrap/>
            <w:vAlign w:val="center"/>
          </w:tcPr>
          <w:p w14:paraId="2B1EDEFB" w14:textId="77777777" w:rsidR="00AD2202" w:rsidRDefault="00607BB2">
            <w:pPr>
              <w:jc w:val="center"/>
              <w:rPr>
                <w:rFonts w:ascii="Times New Roman" w:hAnsi="Times New Roman" w:cs="Times New Roman"/>
                <w:color w:val="000000" w:themeColor="text1"/>
                <w:sz w:val="10"/>
                <w:szCs w:val="10"/>
              </w:rPr>
            </w:pPr>
            <w:r>
              <w:rPr>
                <w:rFonts w:ascii="Times New Roman" w:hAnsi="Times New Roman" w:cs="Times New Roman"/>
                <w:color w:val="000000" w:themeColor="text1"/>
                <w:sz w:val="10"/>
                <w:szCs w:val="10"/>
              </w:rPr>
              <w:t>2</w:t>
            </w:r>
          </w:p>
        </w:tc>
      </w:tr>
    </w:tbl>
    <w:p w14:paraId="3E341330" w14:textId="77777777" w:rsidR="00AD2202" w:rsidRDefault="00AD2202">
      <w:pPr>
        <w:rPr>
          <w:rFonts w:ascii="Times New Roman" w:hAnsi="Times New Roman" w:cs="Times New Roman"/>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3"/>
        <w:gridCol w:w="2073"/>
      </w:tblGrid>
      <w:tr w:rsidR="00AD2202" w14:paraId="681A4325" w14:textId="77777777">
        <w:trPr>
          <w:jc w:val="center"/>
        </w:trPr>
        <w:tc>
          <w:tcPr>
            <w:tcW w:w="2073" w:type="dxa"/>
            <w:vAlign w:val="center"/>
          </w:tcPr>
          <w:p w14:paraId="6ED0F2A6" w14:textId="77777777" w:rsidR="00AD2202" w:rsidRDefault="00607BB2">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114300" distR="114300" wp14:anchorId="4B2C6AD6" wp14:editId="020B6651">
                  <wp:extent cx="1116330" cy="1136015"/>
                  <wp:effectExtent l="0" t="0" r="7620" b="698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18" cstate="print">
                            <a:extLst>
                              <a:ext uri="{28A0092B-C50C-407E-A947-70E740481C1C}">
                                <a14:useLocalDpi xmlns:a14="http://schemas.microsoft.com/office/drawing/2010/main" val="0"/>
                              </a:ext>
                            </a:extLst>
                          </a:blip>
                          <a:srcRect l="9401" r="12850" b="4423"/>
                          <a:stretch>
                            <a:fillRect/>
                          </a:stretch>
                        </pic:blipFill>
                        <pic:spPr>
                          <a:xfrm>
                            <a:off x="0" y="0"/>
                            <a:ext cx="1116330" cy="1136015"/>
                          </a:xfrm>
                          <a:prstGeom prst="rect">
                            <a:avLst/>
                          </a:prstGeom>
                        </pic:spPr>
                      </pic:pic>
                    </a:graphicData>
                  </a:graphic>
                </wp:inline>
              </w:drawing>
            </w:r>
          </w:p>
        </w:tc>
        <w:tc>
          <w:tcPr>
            <w:tcW w:w="2073" w:type="dxa"/>
            <w:vAlign w:val="center"/>
          </w:tcPr>
          <w:p w14:paraId="60F9BED1" w14:textId="77777777" w:rsidR="00AD2202" w:rsidRDefault="00607BB2">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114300" distR="114300" wp14:anchorId="0A60EB59" wp14:editId="43317878">
                  <wp:extent cx="1340485" cy="1151890"/>
                  <wp:effectExtent l="0" t="0" r="12065" b="1016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19" cstate="print">
                            <a:extLst>
                              <a:ext uri="{28A0092B-C50C-407E-A947-70E740481C1C}">
                                <a14:useLocalDpi xmlns:a14="http://schemas.microsoft.com/office/drawing/2010/main" val="0"/>
                              </a:ext>
                            </a:extLst>
                          </a:blip>
                          <a:srcRect l="5615" r="4609"/>
                          <a:stretch>
                            <a:fillRect/>
                          </a:stretch>
                        </pic:blipFill>
                        <pic:spPr>
                          <a:xfrm>
                            <a:off x="0" y="0"/>
                            <a:ext cx="1340485" cy="1151890"/>
                          </a:xfrm>
                          <a:prstGeom prst="rect">
                            <a:avLst/>
                          </a:prstGeom>
                        </pic:spPr>
                      </pic:pic>
                    </a:graphicData>
                  </a:graphic>
                </wp:inline>
              </w:drawing>
            </w:r>
          </w:p>
        </w:tc>
      </w:tr>
      <w:tr w:rsidR="00AD2202" w14:paraId="07460379" w14:textId="77777777">
        <w:trPr>
          <w:jc w:val="center"/>
        </w:trPr>
        <w:tc>
          <w:tcPr>
            <w:tcW w:w="2073" w:type="dxa"/>
            <w:vAlign w:val="center"/>
          </w:tcPr>
          <w:p w14:paraId="528EDFDF"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0</w:t>
            </w:r>
          </w:p>
        </w:tc>
        <w:tc>
          <w:tcPr>
            <w:tcW w:w="2073" w:type="dxa"/>
            <w:vAlign w:val="center"/>
          </w:tcPr>
          <w:p w14:paraId="4E2F4A66"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1</w:t>
            </w:r>
          </w:p>
        </w:tc>
      </w:tr>
      <w:tr w:rsidR="00AD2202" w14:paraId="34734839" w14:textId="77777777">
        <w:trPr>
          <w:jc w:val="center"/>
        </w:trPr>
        <w:tc>
          <w:tcPr>
            <w:tcW w:w="2073" w:type="dxa"/>
            <w:vAlign w:val="center"/>
          </w:tcPr>
          <w:p w14:paraId="23FFF953"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5BE77AD6" wp14:editId="5A6039D5">
                  <wp:extent cx="1187450" cy="1041400"/>
                  <wp:effectExtent l="0" t="0" r="0"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20" cstate="print">
                            <a:extLst>
                              <a:ext uri="{28A0092B-C50C-407E-A947-70E740481C1C}">
                                <a14:useLocalDpi xmlns:a14="http://schemas.microsoft.com/office/drawing/2010/main" val="0"/>
                              </a:ext>
                            </a:extLst>
                          </a:blip>
                          <a:srcRect l="3346" r="5489" b="6162"/>
                          <a:stretch>
                            <a:fillRect/>
                          </a:stretch>
                        </pic:blipFill>
                        <pic:spPr>
                          <a:xfrm>
                            <a:off x="0" y="0"/>
                            <a:ext cx="1196441" cy="1049297"/>
                          </a:xfrm>
                          <a:prstGeom prst="rect">
                            <a:avLst/>
                          </a:prstGeom>
                        </pic:spPr>
                      </pic:pic>
                    </a:graphicData>
                  </a:graphic>
                </wp:inline>
              </w:drawing>
            </w:r>
          </w:p>
        </w:tc>
        <w:tc>
          <w:tcPr>
            <w:tcW w:w="2073" w:type="dxa"/>
            <w:vAlign w:val="center"/>
          </w:tcPr>
          <w:p w14:paraId="2E0C99C1"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38979545" wp14:editId="2A463955">
                  <wp:extent cx="1236345" cy="1063625"/>
                  <wp:effectExtent l="0" t="0" r="0" b="3175"/>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21" cstate="print">
                            <a:extLst>
                              <a:ext uri="{28A0092B-C50C-407E-A947-70E740481C1C}">
                                <a14:useLocalDpi xmlns:a14="http://schemas.microsoft.com/office/drawing/2010/main" val="0"/>
                              </a:ext>
                            </a:extLst>
                          </a:blip>
                          <a:srcRect l="2470" r="4940" b="6663"/>
                          <a:stretch>
                            <a:fillRect/>
                          </a:stretch>
                        </pic:blipFill>
                        <pic:spPr>
                          <a:xfrm>
                            <a:off x="0" y="0"/>
                            <a:ext cx="1246131" cy="1072163"/>
                          </a:xfrm>
                          <a:prstGeom prst="rect">
                            <a:avLst/>
                          </a:prstGeom>
                        </pic:spPr>
                      </pic:pic>
                    </a:graphicData>
                  </a:graphic>
                </wp:inline>
              </w:drawing>
            </w:r>
          </w:p>
        </w:tc>
      </w:tr>
      <w:tr w:rsidR="00AD2202" w14:paraId="2A124FAD" w14:textId="77777777">
        <w:trPr>
          <w:jc w:val="center"/>
        </w:trPr>
        <w:tc>
          <w:tcPr>
            <w:tcW w:w="2073" w:type="dxa"/>
            <w:vAlign w:val="center"/>
          </w:tcPr>
          <w:p w14:paraId="45A674A5"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2</w:t>
            </w:r>
          </w:p>
        </w:tc>
        <w:tc>
          <w:tcPr>
            <w:tcW w:w="2073" w:type="dxa"/>
            <w:vAlign w:val="center"/>
          </w:tcPr>
          <w:p w14:paraId="1DD5B1CA"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3</w:t>
            </w:r>
          </w:p>
        </w:tc>
      </w:tr>
      <w:tr w:rsidR="00AD2202" w14:paraId="037D8377" w14:textId="77777777">
        <w:trPr>
          <w:jc w:val="center"/>
        </w:trPr>
        <w:tc>
          <w:tcPr>
            <w:tcW w:w="2073" w:type="dxa"/>
            <w:vAlign w:val="center"/>
          </w:tcPr>
          <w:p w14:paraId="1B8769A8"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63122D5F" wp14:editId="4B6377E4">
                  <wp:extent cx="1185545" cy="1033780"/>
                  <wp:effectExtent l="0" t="0" r="0" b="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22" cstate="print">
                            <a:extLst>
                              <a:ext uri="{28A0092B-C50C-407E-A947-70E740481C1C}">
                                <a14:useLocalDpi xmlns:a14="http://schemas.microsoft.com/office/drawing/2010/main" val="0"/>
                              </a:ext>
                            </a:extLst>
                          </a:blip>
                          <a:srcRect l="4243" r="4526" b="5698"/>
                          <a:stretch>
                            <a:fillRect/>
                          </a:stretch>
                        </pic:blipFill>
                        <pic:spPr>
                          <a:xfrm>
                            <a:off x="0" y="0"/>
                            <a:ext cx="1193969" cy="1041561"/>
                          </a:xfrm>
                          <a:prstGeom prst="rect">
                            <a:avLst/>
                          </a:prstGeom>
                        </pic:spPr>
                      </pic:pic>
                    </a:graphicData>
                  </a:graphic>
                </wp:inline>
              </w:drawing>
            </w:r>
          </w:p>
        </w:tc>
        <w:tc>
          <w:tcPr>
            <w:tcW w:w="2073" w:type="dxa"/>
            <w:vAlign w:val="center"/>
          </w:tcPr>
          <w:p w14:paraId="34ED0249"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41FB52A0" wp14:editId="619D9412">
                  <wp:extent cx="1216025" cy="1033780"/>
                  <wp:effectExtent l="0" t="0" r="317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23" cstate="print">
                            <a:extLst>
                              <a:ext uri="{28A0092B-C50C-407E-A947-70E740481C1C}">
                                <a14:useLocalDpi xmlns:a14="http://schemas.microsoft.com/office/drawing/2010/main" val="0"/>
                              </a:ext>
                            </a:extLst>
                          </a:blip>
                          <a:srcRect r="3805" b="3858"/>
                          <a:stretch>
                            <a:fillRect/>
                          </a:stretch>
                        </pic:blipFill>
                        <pic:spPr>
                          <a:xfrm>
                            <a:off x="0" y="0"/>
                            <a:ext cx="1225094" cy="1041162"/>
                          </a:xfrm>
                          <a:prstGeom prst="rect">
                            <a:avLst/>
                          </a:prstGeom>
                        </pic:spPr>
                      </pic:pic>
                    </a:graphicData>
                  </a:graphic>
                </wp:inline>
              </w:drawing>
            </w:r>
          </w:p>
        </w:tc>
      </w:tr>
      <w:tr w:rsidR="00AD2202" w14:paraId="3748EEF7" w14:textId="77777777">
        <w:trPr>
          <w:jc w:val="center"/>
        </w:trPr>
        <w:tc>
          <w:tcPr>
            <w:tcW w:w="2073" w:type="dxa"/>
            <w:vAlign w:val="center"/>
          </w:tcPr>
          <w:p w14:paraId="012910A6"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4</w:t>
            </w:r>
          </w:p>
        </w:tc>
        <w:tc>
          <w:tcPr>
            <w:tcW w:w="2073" w:type="dxa"/>
            <w:vAlign w:val="center"/>
          </w:tcPr>
          <w:p w14:paraId="1F706E6C" w14:textId="77777777" w:rsidR="00AD2202" w:rsidRDefault="00607BB2">
            <w:pPr>
              <w:numPr>
                <w:ilvl w:val="0"/>
                <w:numId w:val="6"/>
              </w:num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5</w:t>
            </w:r>
          </w:p>
        </w:tc>
      </w:tr>
      <w:tr w:rsidR="00AD2202" w14:paraId="6CACA187" w14:textId="77777777">
        <w:trPr>
          <w:jc w:val="center"/>
        </w:trPr>
        <w:tc>
          <w:tcPr>
            <w:tcW w:w="2073" w:type="dxa"/>
            <w:vAlign w:val="center"/>
          </w:tcPr>
          <w:p w14:paraId="040454E2"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75466F78" wp14:editId="2A2F553E">
                  <wp:extent cx="1198245" cy="1041400"/>
                  <wp:effectExtent l="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24" cstate="print">
                            <a:extLst>
                              <a:ext uri="{28A0092B-C50C-407E-A947-70E740481C1C}">
                                <a14:useLocalDpi xmlns:a14="http://schemas.microsoft.com/office/drawing/2010/main" val="0"/>
                              </a:ext>
                            </a:extLst>
                          </a:blip>
                          <a:srcRect l="3715" r="5669" b="5636"/>
                          <a:stretch>
                            <a:fillRect/>
                          </a:stretch>
                        </pic:blipFill>
                        <pic:spPr>
                          <a:xfrm>
                            <a:off x="0" y="0"/>
                            <a:ext cx="1204870" cy="1047389"/>
                          </a:xfrm>
                          <a:prstGeom prst="rect">
                            <a:avLst/>
                          </a:prstGeom>
                        </pic:spPr>
                      </pic:pic>
                    </a:graphicData>
                  </a:graphic>
                </wp:inline>
              </w:drawing>
            </w:r>
          </w:p>
        </w:tc>
        <w:tc>
          <w:tcPr>
            <w:tcW w:w="2073" w:type="dxa"/>
            <w:vAlign w:val="center"/>
          </w:tcPr>
          <w:p w14:paraId="3539277C" w14:textId="77777777" w:rsidR="00AD2202" w:rsidRDefault="00607BB2">
            <w:pPr>
              <w:jc w:val="cente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74E5EEBB" wp14:editId="34047984">
                  <wp:extent cx="1237615" cy="989330"/>
                  <wp:effectExtent l="0" t="0" r="0" b="127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7662" cy="1021235"/>
                          </a:xfrm>
                          <a:prstGeom prst="rect">
                            <a:avLst/>
                          </a:prstGeom>
                        </pic:spPr>
                      </pic:pic>
                    </a:graphicData>
                  </a:graphic>
                </wp:inline>
              </w:drawing>
            </w:r>
          </w:p>
        </w:tc>
      </w:tr>
      <w:tr w:rsidR="00AD2202" w14:paraId="184689B8" w14:textId="77777777">
        <w:trPr>
          <w:jc w:val="center"/>
        </w:trPr>
        <w:tc>
          <w:tcPr>
            <w:tcW w:w="2073" w:type="dxa"/>
          </w:tcPr>
          <w:p w14:paraId="35BD9DF2" w14:textId="77777777" w:rsidR="00AD2202" w:rsidRDefault="00607BB2">
            <w:pPr>
              <w:numPr>
                <w:ilvl w:val="0"/>
                <w:numId w:val="6"/>
              </w:num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6</w:t>
            </w:r>
          </w:p>
        </w:tc>
        <w:tc>
          <w:tcPr>
            <w:tcW w:w="2073" w:type="dxa"/>
          </w:tcPr>
          <w:p w14:paraId="466127F4" w14:textId="77777777" w:rsidR="00AD2202" w:rsidRDefault="00607BB2">
            <w:pPr>
              <w:numPr>
                <w:ilvl w:val="0"/>
                <w:numId w:val="6"/>
              </w:num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7</w:t>
            </w:r>
          </w:p>
        </w:tc>
      </w:tr>
      <w:tr w:rsidR="00AD2202" w14:paraId="66EA0F2B" w14:textId="77777777">
        <w:trPr>
          <w:jc w:val="center"/>
        </w:trPr>
        <w:tc>
          <w:tcPr>
            <w:tcW w:w="2073" w:type="dxa"/>
          </w:tcPr>
          <w:p w14:paraId="651E15A8" w14:textId="77777777" w:rsidR="00AD2202" w:rsidRDefault="00607BB2">
            <w:pPr>
              <w:numPr>
                <w:ilvl w:val="255"/>
                <w:numId w:val="0"/>
              </w:numPr>
              <w:rPr>
                <w:rFonts w:ascii="Times New Roman" w:hAnsi="Times New Roman" w:cs="Times New Roman"/>
                <w:color w:val="000000" w:themeColor="text1"/>
                <w:sz w:val="16"/>
                <w:szCs w:val="16"/>
              </w:rPr>
            </w:pPr>
            <w:r>
              <w:rPr>
                <w:rFonts w:ascii="Times New Roman" w:hAnsi="Times New Roman" w:cs="Times New Roman"/>
                <w:noProof/>
                <w:color w:val="000000" w:themeColor="text1"/>
                <w:sz w:val="16"/>
                <w:szCs w:val="16"/>
              </w:rPr>
              <w:drawing>
                <wp:inline distT="0" distB="0" distL="114300" distR="114300" wp14:anchorId="2AB680EA" wp14:editId="367C612F">
                  <wp:extent cx="1232535" cy="989330"/>
                  <wp:effectExtent l="0" t="0" r="0" b="127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43334" cy="997665"/>
                          </a:xfrm>
                          <a:prstGeom prst="rect">
                            <a:avLst/>
                          </a:prstGeom>
                        </pic:spPr>
                      </pic:pic>
                    </a:graphicData>
                  </a:graphic>
                </wp:inline>
              </w:drawing>
            </w:r>
          </w:p>
        </w:tc>
        <w:tc>
          <w:tcPr>
            <w:tcW w:w="2073" w:type="dxa"/>
          </w:tcPr>
          <w:p w14:paraId="4E31C89D" w14:textId="77777777" w:rsidR="00AD2202" w:rsidRDefault="00AD2202">
            <w:pPr>
              <w:numPr>
                <w:ilvl w:val="255"/>
                <w:numId w:val="0"/>
              </w:numPr>
              <w:rPr>
                <w:rFonts w:ascii="Times New Roman" w:hAnsi="Times New Roman" w:cs="Times New Roman"/>
                <w:color w:val="000000" w:themeColor="text1"/>
                <w:sz w:val="16"/>
                <w:szCs w:val="16"/>
              </w:rPr>
            </w:pPr>
          </w:p>
        </w:tc>
      </w:tr>
      <w:tr w:rsidR="00AD2202" w14:paraId="1558B903" w14:textId="77777777">
        <w:trPr>
          <w:jc w:val="center"/>
        </w:trPr>
        <w:tc>
          <w:tcPr>
            <w:tcW w:w="2073" w:type="dxa"/>
          </w:tcPr>
          <w:p w14:paraId="3C54C02F" w14:textId="77777777" w:rsidR="00AD2202" w:rsidRDefault="00607BB2">
            <w:pPr>
              <w:numPr>
                <w:ilvl w:val="0"/>
                <w:numId w:val="6"/>
              </w:num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Group 8</w:t>
            </w:r>
          </w:p>
        </w:tc>
        <w:tc>
          <w:tcPr>
            <w:tcW w:w="2073" w:type="dxa"/>
          </w:tcPr>
          <w:p w14:paraId="1A5DA391" w14:textId="77777777" w:rsidR="00AD2202" w:rsidRDefault="00AD2202">
            <w:pPr>
              <w:numPr>
                <w:ilvl w:val="255"/>
                <w:numId w:val="0"/>
              </w:numPr>
              <w:rPr>
                <w:rFonts w:ascii="Times New Roman" w:hAnsi="Times New Roman" w:cs="Times New Roman"/>
                <w:color w:val="000000" w:themeColor="text1"/>
                <w:sz w:val="16"/>
                <w:szCs w:val="16"/>
              </w:rPr>
            </w:pPr>
          </w:p>
        </w:tc>
      </w:tr>
      <w:tr w:rsidR="00AD2202" w14:paraId="2C58A086" w14:textId="77777777">
        <w:trPr>
          <w:jc w:val="center"/>
        </w:trPr>
        <w:tc>
          <w:tcPr>
            <w:tcW w:w="4146" w:type="dxa"/>
            <w:gridSpan w:val="2"/>
          </w:tcPr>
          <w:p w14:paraId="07BE5892" w14:textId="77777777" w:rsidR="00AD2202" w:rsidRDefault="00607BB2">
            <w:pPr>
              <w:pStyle w:val="figurecaption"/>
              <w:tabs>
                <w:tab w:val="left" w:pos="533"/>
              </w:tabs>
              <w:jc w:val="center"/>
              <w:rPr>
                <w:color w:val="000000" w:themeColor="text1"/>
              </w:rPr>
            </w:pPr>
            <w:r>
              <w:t>The display of images in labeled clusters</w:t>
            </w:r>
          </w:p>
        </w:tc>
      </w:tr>
    </w:tbl>
    <w:p w14:paraId="5F12F318" w14:textId="77777777" w:rsidR="00AD2202" w:rsidRDefault="00607BB2">
      <w:pPr>
        <w:pStyle w:val="BodyText"/>
        <w:tabs>
          <w:tab w:val="left" w:pos="288"/>
        </w:tabs>
        <w:ind w:firstLine="0"/>
        <w:rPr>
          <w:rFonts w:ascii="Times New Roman" w:eastAsia="SimSun" w:hAnsi="Times New Roman" w:cs="Times New Roman"/>
          <w:sz w:val="20"/>
          <w:szCs w:val="20"/>
          <w:lang w:val="en-US"/>
        </w:rPr>
      </w:pPr>
      <w:r>
        <w:rPr>
          <w:rFonts w:ascii="Times New Roman" w:eastAsia="SimSun" w:hAnsi="Times New Roman" w:cs="Times New Roman" w:hint="eastAsia"/>
          <w:sz w:val="20"/>
          <w:szCs w:val="20"/>
          <w:lang w:val="en-US"/>
        </w:rPr>
        <w:t xml:space="preserve">(2) </w:t>
      </w:r>
      <w:r>
        <w:rPr>
          <w:rFonts w:ascii="Times New Roman" w:eastAsia="SimSun" w:hAnsi="Times New Roman" w:cs="Times New Roman"/>
          <w:sz w:val="20"/>
          <w:szCs w:val="20"/>
          <w:lang w:val="en-US"/>
        </w:rPr>
        <w:t>Experiment 2:</w:t>
      </w:r>
    </w:p>
    <w:p w14:paraId="7504C552" w14:textId="77777777" w:rsidR="00AD2202" w:rsidRPr="00231BFD" w:rsidRDefault="00607BB2">
      <w:pPr>
        <w:pStyle w:val="BodyText"/>
        <w:tabs>
          <w:tab w:val="left" w:pos="288"/>
        </w:tabs>
        <w:rPr>
          <w:rFonts w:ascii="Times New Roman" w:hAnsi="Times New Roman" w:cs="Times New Roman"/>
          <w:color w:val="000000" w:themeColor="text1"/>
          <w:sz w:val="20"/>
          <w:szCs w:val="20"/>
          <w:lang w:val="en-US"/>
        </w:rPr>
      </w:pPr>
      <w:r>
        <w:rPr>
          <w:rFonts w:ascii="Times New Roman" w:eastAsia="SimSun" w:hAnsi="Times New Roman" w:cs="Times New Roman"/>
          <w:sz w:val="20"/>
          <w:szCs w:val="20"/>
          <w:lang w:val="en-US"/>
        </w:rPr>
        <w:t>Thereafter qualitative analysis has pointed out some advantages and disadvantages of the model, here is qualitative data for support. In Table 3, t</w:t>
      </w:r>
      <w:r>
        <w:rPr>
          <w:rFonts w:ascii="Times New Roman" w:eastAsia="SimSun" w:hAnsi="Times New Roman" w:cs="Times New Roman" w:hint="eastAsia"/>
          <w:sz w:val="20"/>
          <w:szCs w:val="20"/>
          <w:lang w:val="en-US"/>
        </w:rPr>
        <w:t>he</w:t>
      </w:r>
      <w:r>
        <w:rPr>
          <w:rFonts w:ascii="Times New Roman" w:eastAsia="SimSun" w:hAnsi="Times New Roman" w:cs="Times New Roman"/>
          <w:sz w:val="20"/>
          <w:szCs w:val="20"/>
          <w:lang w:val="en-US"/>
        </w:rPr>
        <w:t xml:space="preserve"> largest embedding in embedding_0 is </w:t>
      </w:r>
      <w:r>
        <w:rPr>
          <w:rFonts w:ascii="Times New Roman" w:eastAsia="SimSun" w:hAnsi="Times New Roman" w:cs="Times New Roman" w:hint="eastAsia"/>
          <w:sz w:val="20"/>
          <w:szCs w:val="20"/>
          <w:lang w:val="en-US"/>
        </w:rPr>
        <w:t>2</w:t>
      </w:r>
      <w:r>
        <w:rPr>
          <w:rFonts w:ascii="Times New Roman" w:eastAsia="SimSun" w:hAnsi="Times New Roman" w:cs="Times New Roman"/>
          <w:sz w:val="20"/>
          <w:szCs w:val="20"/>
          <w:lang w:val="en-US"/>
        </w:rPr>
        <w:t>2.981, the smallest is -10.441. The largest embedding in embedding_1 is 18.577, the smallest is -13.825. Indeed, the range of embeddings are much smaller than the previous experiment on anime pictures because the images of digits contains lesser depth of information.</w:t>
      </w:r>
    </w:p>
    <w:p w14:paraId="5312C051" w14:textId="77777777" w:rsidR="00AD2202" w:rsidRDefault="00607BB2">
      <w:pPr>
        <w:pStyle w:val="tablehead"/>
        <w:jc w:val="both"/>
      </w:pPr>
      <w:r>
        <w:t>Table 3 Display of embeddings generated by CNN</w:t>
      </w:r>
    </w:p>
    <w:tbl>
      <w:tblPr>
        <w:tblStyle w:val="TableGrid"/>
        <w:tblW w:w="0" w:type="auto"/>
        <w:jc w:val="center"/>
        <w:tblLook w:val="04A0" w:firstRow="1" w:lastRow="0" w:firstColumn="1" w:lastColumn="0" w:noHBand="0" w:noVBand="1"/>
      </w:tblPr>
      <w:tblGrid>
        <w:gridCol w:w="725"/>
        <w:gridCol w:w="675"/>
        <w:gridCol w:w="675"/>
        <w:gridCol w:w="725"/>
        <w:gridCol w:w="694"/>
        <w:gridCol w:w="652"/>
      </w:tblGrid>
      <w:tr w:rsidR="00AD2202" w14:paraId="33EB9EDE" w14:textId="77777777">
        <w:trPr>
          <w:trHeight w:val="129"/>
          <w:jc w:val="center"/>
        </w:trPr>
        <w:tc>
          <w:tcPr>
            <w:tcW w:w="725" w:type="dxa"/>
          </w:tcPr>
          <w:p w14:paraId="1168C210"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filenames</w:t>
            </w:r>
          </w:p>
        </w:tc>
        <w:tc>
          <w:tcPr>
            <w:tcW w:w="677" w:type="dxa"/>
          </w:tcPr>
          <w:p w14:paraId="7AE9A318"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embedding_0</w:t>
            </w:r>
          </w:p>
        </w:tc>
        <w:tc>
          <w:tcPr>
            <w:tcW w:w="677" w:type="dxa"/>
          </w:tcPr>
          <w:p w14:paraId="7022D444"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embedding_1</w:t>
            </w:r>
          </w:p>
        </w:tc>
        <w:tc>
          <w:tcPr>
            <w:tcW w:w="717" w:type="dxa"/>
          </w:tcPr>
          <w:p w14:paraId="03361AFC"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filenames</w:t>
            </w:r>
          </w:p>
        </w:tc>
        <w:tc>
          <w:tcPr>
            <w:tcW w:w="698" w:type="dxa"/>
          </w:tcPr>
          <w:p w14:paraId="4DB5E6C6"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embedding_0</w:t>
            </w:r>
          </w:p>
        </w:tc>
        <w:tc>
          <w:tcPr>
            <w:tcW w:w="652" w:type="dxa"/>
          </w:tcPr>
          <w:p w14:paraId="566320BC" w14:textId="77777777" w:rsidR="00AD2202" w:rsidRDefault="00607BB2">
            <w:pPr>
              <w:rPr>
                <w:rFonts w:ascii="Times New Roman" w:hAnsi="Times New Roman" w:cs="Times New Roman"/>
                <w:b/>
                <w:bCs/>
                <w:color w:val="000000" w:themeColor="text1"/>
                <w:sz w:val="8"/>
                <w:szCs w:val="8"/>
              </w:rPr>
            </w:pPr>
            <w:r>
              <w:rPr>
                <w:rFonts w:ascii="Times New Roman" w:eastAsia="Times New Roman" w:hAnsi="Times New Roman" w:cs="Times New Roman"/>
                <w:color w:val="000000" w:themeColor="text1"/>
                <w:sz w:val="8"/>
                <w:szCs w:val="8"/>
              </w:rPr>
              <w:t>embedding_1</w:t>
            </w:r>
          </w:p>
        </w:tc>
      </w:tr>
      <w:tr w:rsidR="00AD2202" w14:paraId="136B25AF" w14:textId="77777777">
        <w:trPr>
          <w:trHeight w:val="129"/>
          <w:jc w:val="center"/>
        </w:trPr>
        <w:tc>
          <w:tcPr>
            <w:tcW w:w="725" w:type="dxa"/>
            <w:vAlign w:val="bottom"/>
          </w:tcPr>
          <w:p w14:paraId="713A8AEE"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img_0.jpg</w:t>
            </w:r>
          </w:p>
        </w:tc>
        <w:tc>
          <w:tcPr>
            <w:tcW w:w="677" w:type="dxa"/>
            <w:vAlign w:val="bottom"/>
          </w:tcPr>
          <w:p w14:paraId="6DF0B5F5"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-3.722</w:t>
            </w:r>
          </w:p>
        </w:tc>
        <w:tc>
          <w:tcPr>
            <w:tcW w:w="677" w:type="dxa"/>
            <w:vAlign w:val="bottom"/>
          </w:tcPr>
          <w:p w14:paraId="46816E9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8.337</w:t>
            </w:r>
          </w:p>
        </w:tc>
        <w:tc>
          <w:tcPr>
            <w:tcW w:w="717" w:type="dxa"/>
            <w:vAlign w:val="bottom"/>
          </w:tcPr>
          <w:p w14:paraId="6E7D6B8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img_120.jpg</w:t>
            </w:r>
          </w:p>
        </w:tc>
        <w:tc>
          <w:tcPr>
            <w:tcW w:w="698" w:type="dxa"/>
            <w:vAlign w:val="bottom"/>
          </w:tcPr>
          <w:p w14:paraId="5C93FD5A"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-6.449</w:t>
            </w:r>
          </w:p>
        </w:tc>
        <w:tc>
          <w:tcPr>
            <w:tcW w:w="652" w:type="dxa"/>
            <w:vAlign w:val="bottom"/>
          </w:tcPr>
          <w:p w14:paraId="346B4CB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4.256</w:t>
            </w:r>
          </w:p>
        </w:tc>
      </w:tr>
      <w:tr w:rsidR="00AD2202" w14:paraId="50984E00" w14:textId="77777777">
        <w:trPr>
          <w:trHeight w:val="129"/>
          <w:jc w:val="center"/>
        </w:trPr>
        <w:tc>
          <w:tcPr>
            <w:tcW w:w="725" w:type="dxa"/>
            <w:vAlign w:val="bottom"/>
          </w:tcPr>
          <w:p w14:paraId="10916133"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img_1.jpg</w:t>
            </w:r>
          </w:p>
        </w:tc>
        <w:tc>
          <w:tcPr>
            <w:tcW w:w="677" w:type="dxa"/>
            <w:vAlign w:val="bottom"/>
          </w:tcPr>
          <w:p w14:paraId="344AA4F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6.605</w:t>
            </w:r>
          </w:p>
        </w:tc>
        <w:tc>
          <w:tcPr>
            <w:tcW w:w="677" w:type="dxa"/>
            <w:vAlign w:val="bottom"/>
          </w:tcPr>
          <w:p w14:paraId="2EA75D7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1.984</w:t>
            </w:r>
          </w:p>
        </w:tc>
        <w:tc>
          <w:tcPr>
            <w:tcW w:w="717" w:type="dxa"/>
            <w:vAlign w:val="bottom"/>
          </w:tcPr>
          <w:p w14:paraId="65BA625E"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img_121.jpg</w:t>
            </w:r>
          </w:p>
        </w:tc>
        <w:tc>
          <w:tcPr>
            <w:tcW w:w="698" w:type="dxa"/>
            <w:vAlign w:val="bottom"/>
          </w:tcPr>
          <w:p w14:paraId="3A5CA7C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3.291</w:t>
            </w:r>
          </w:p>
        </w:tc>
        <w:tc>
          <w:tcPr>
            <w:tcW w:w="652" w:type="dxa"/>
            <w:vAlign w:val="bottom"/>
          </w:tcPr>
          <w:p w14:paraId="0F9E8D1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-4.247</w:t>
            </w:r>
          </w:p>
        </w:tc>
      </w:tr>
      <w:tr w:rsidR="00AD2202" w14:paraId="2633A9CC" w14:textId="77777777">
        <w:trPr>
          <w:trHeight w:val="129"/>
          <w:jc w:val="center"/>
        </w:trPr>
        <w:tc>
          <w:tcPr>
            <w:tcW w:w="725" w:type="dxa"/>
            <w:vAlign w:val="bottom"/>
          </w:tcPr>
          <w:p w14:paraId="7DF5463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img_10.jpg</w:t>
            </w:r>
          </w:p>
        </w:tc>
        <w:tc>
          <w:tcPr>
            <w:tcW w:w="677" w:type="dxa"/>
            <w:vAlign w:val="bottom"/>
          </w:tcPr>
          <w:p w14:paraId="4594961C"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10.650</w:t>
            </w:r>
          </w:p>
        </w:tc>
        <w:tc>
          <w:tcPr>
            <w:tcW w:w="677" w:type="dxa"/>
            <w:vAlign w:val="bottom"/>
          </w:tcPr>
          <w:p w14:paraId="704F851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-5.056</w:t>
            </w:r>
          </w:p>
        </w:tc>
        <w:tc>
          <w:tcPr>
            <w:tcW w:w="717" w:type="dxa"/>
            <w:vAlign w:val="bottom"/>
          </w:tcPr>
          <w:p w14:paraId="35B0AF4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img_122.jpg</w:t>
            </w:r>
          </w:p>
        </w:tc>
        <w:tc>
          <w:tcPr>
            <w:tcW w:w="698" w:type="dxa"/>
            <w:vAlign w:val="bottom"/>
          </w:tcPr>
          <w:p w14:paraId="5641D372"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-1.281</w:t>
            </w:r>
          </w:p>
        </w:tc>
        <w:tc>
          <w:tcPr>
            <w:tcW w:w="652" w:type="dxa"/>
            <w:vAlign w:val="bottom"/>
          </w:tcPr>
          <w:p w14:paraId="3659984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-2.825</w:t>
            </w:r>
          </w:p>
        </w:tc>
      </w:tr>
      <w:tr w:rsidR="00AD2202" w14:paraId="608E57D8" w14:textId="77777777">
        <w:trPr>
          <w:trHeight w:val="129"/>
          <w:jc w:val="center"/>
        </w:trPr>
        <w:tc>
          <w:tcPr>
            <w:tcW w:w="725" w:type="dxa"/>
            <w:vAlign w:val="bottom"/>
          </w:tcPr>
          <w:p w14:paraId="2705ADF5"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img_100.jpg</w:t>
            </w:r>
          </w:p>
        </w:tc>
        <w:tc>
          <w:tcPr>
            <w:tcW w:w="677" w:type="dxa"/>
            <w:vAlign w:val="bottom"/>
          </w:tcPr>
          <w:p w14:paraId="1FEF685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-2.905</w:t>
            </w:r>
          </w:p>
        </w:tc>
        <w:tc>
          <w:tcPr>
            <w:tcW w:w="677" w:type="dxa"/>
            <w:vAlign w:val="bottom"/>
          </w:tcPr>
          <w:p w14:paraId="3E82D7BA"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-7.567</w:t>
            </w:r>
          </w:p>
        </w:tc>
        <w:tc>
          <w:tcPr>
            <w:tcW w:w="717" w:type="dxa"/>
            <w:vAlign w:val="bottom"/>
          </w:tcPr>
          <w:p w14:paraId="3C9AD9A8"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img_123.jpg</w:t>
            </w:r>
          </w:p>
        </w:tc>
        <w:tc>
          <w:tcPr>
            <w:tcW w:w="698" w:type="dxa"/>
            <w:vAlign w:val="bottom"/>
          </w:tcPr>
          <w:p w14:paraId="1B9CC8C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1.860</w:t>
            </w:r>
          </w:p>
        </w:tc>
        <w:tc>
          <w:tcPr>
            <w:tcW w:w="652" w:type="dxa"/>
            <w:vAlign w:val="bottom"/>
          </w:tcPr>
          <w:p w14:paraId="68CECCA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3.284</w:t>
            </w:r>
          </w:p>
        </w:tc>
      </w:tr>
      <w:tr w:rsidR="00AD2202" w14:paraId="345EE983" w14:textId="77777777">
        <w:trPr>
          <w:trHeight w:val="129"/>
          <w:jc w:val="center"/>
        </w:trPr>
        <w:tc>
          <w:tcPr>
            <w:tcW w:w="725" w:type="dxa"/>
            <w:vAlign w:val="bottom"/>
          </w:tcPr>
          <w:p w14:paraId="4FCCDB40"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img_101.jpg</w:t>
            </w:r>
          </w:p>
        </w:tc>
        <w:tc>
          <w:tcPr>
            <w:tcW w:w="677" w:type="dxa"/>
            <w:vAlign w:val="bottom"/>
          </w:tcPr>
          <w:p w14:paraId="010401AB"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0.174</w:t>
            </w:r>
          </w:p>
        </w:tc>
        <w:tc>
          <w:tcPr>
            <w:tcW w:w="677" w:type="dxa"/>
            <w:vAlign w:val="bottom"/>
          </w:tcPr>
          <w:p w14:paraId="11C0A151"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3.295</w:t>
            </w:r>
          </w:p>
        </w:tc>
        <w:tc>
          <w:tcPr>
            <w:tcW w:w="717" w:type="dxa"/>
            <w:vAlign w:val="bottom"/>
          </w:tcPr>
          <w:p w14:paraId="25F949A4"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img_124.jpg</w:t>
            </w:r>
          </w:p>
        </w:tc>
        <w:tc>
          <w:tcPr>
            <w:tcW w:w="698" w:type="dxa"/>
            <w:vAlign w:val="bottom"/>
          </w:tcPr>
          <w:p w14:paraId="678AD3C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1.672</w:t>
            </w:r>
          </w:p>
        </w:tc>
        <w:tc>
          <w:tcPr>
            <w:tcW w:w="652" w:type="dxa"/>
            <w:vAlign w:val="bottom"/>
          </w:tcPr>
          <w:p w14:paraId="53EC895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14.258</w:t>
            </w:r>
          </w:p>
        </w:tc>
      </w:tr>
      <w:tr w:rsidR="00AD2202" w14:paraId="6CFE7C20" w14:textId="77777777">
        <w:trPr>
          <w:trHeight w:val="129"/>
          <w:jc w:val="center"/>
        </w:trPr>
        <w:tc>
          <w:tcPr>
            <w:tcW w:w="725" w:type="dxa"/>
            <w:vAlign w:val="bottom"/>
          </w:tcPr>
          <w:p w14:paraId="383124E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img_102.jpg</w:t>
            </w:r>
          </w:p>
        </w:tc>
        <w:tc>
          <w:tcPr>
            <w:tcW w:w="677" w:type="dxa"/>
            <w:vAlign w:val="bottom"/>
          </w:tcPr>
          <w:p w14:paraId="506265D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-6.344</w:t>
            </w:r>
          </w:p>
        </w:tc>
        <w:tc>
          <w:tcPr>
            <w:tcW w:w="677" w:type="dxa"/>
            <w:vAlign w:val="bottom"/>
          </w:tcPr>
          <w:p w14:paraId="69EB0AA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-7.786</w:t>
            </w:r>
          </w:p>
        </w:tc>
        <w:tc>
          <w:tcPr>
            <w:tcW w:w="717" w:type="dxa"/>
            <w:vAlign w:val="bottom"/>
          </w:tcPr>
          <w:p w14:paraId="790599E9"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img_125.jpg</w:t>
            </w:r>
          </w:p>
        </w:tc>
        <w:tc>
          <w:tcPr>
            <w:tcW w:w="698" w:type="dxa"/>
            <w:vAlign w:val="bottom"/>
          </w:tcPr>
          <w:p w14:paraId="66EE84A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-0.745</w:t>
            </w:r>
          </w:p>
        </w:tc>
        <w:tc>
          <w:tcPr>
            <w:tcW w:w="652" w:type="dxa"/>
            <w:vAlign w:val="bottom"/>
          </w:tcPr>
          <w:p w14:paraId="6763714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-1.540</w:t>
            </w:r>
          </w:p>
        </w:tc>
      </w:tr>
      <w:tr w:rsidR="00AD2202" w14:paraId="1CE5B823" w14:textId="77777777">
        <w:trPr>
          <w:trHeight w:val="129"/>
          <w:jc w:val="center"/>
        </w:trPr>
        <w:tc>
          <w:tcPr>
            <w:tcW w:w="725" w:type="dxa"/>
            <w:vAlign w:val="bottom"/>
          </w:tcPr>
          <w:p w14:paraId="79ECB9B4"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img_103.jpg</w:t>
            </w:r>
          </w:p>
        </w:tc>
        <w:tc>
          <w:tcPr>
            <w:tcW w:w="677" w:type="dxa"/>
            <w:vAlign w:val="bottom"/>
          </w:tcPr>
          <w:p w14:paraId="099D25C1"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-7.459</w:t>
            </w:r>
          </w:p>
        </w:tc>
        <w:tc>
          <w:tcPr>
            <w:tcW w:w="677" w:type="dxa"/>
            <w:vAlign w:val="bottom"/>
          </w:tcPr>
          <w:p w14:paraId="6CBE1E3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2.486</w:t>
            </w:r>
          </w:p>
        </w:tc>
        <w:tc>
          <w:tcPr>
            <w:tcW w:w="717" w:type="dxa"/>
            <w:vAlign w:val="bottom"/>
          </w:tcPr>
          <w:p w14:paraId="549A6AF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img_126.jpg</w:t>
            </w:r>
          </w:p>
        </w:tc>
        <w:tc>
          <w:tcPr>
            <w:tcW w:w="698" w:type="dxa"/>
            <w:vAlign w:val="bottom"/>
          </w:tcPr>
          <w:p w14:paraId="4307568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-0.122</w:t>
            </w:r>
          </w:p>
        </w:tc>
        <w:tc>
          <w:tcPr>
            <w:tcW w:w="652" w:type="dxa"/>
            <w:vAlign w:val="bottom"/>
          </w:tcPr>
          <w:p w14:paraId="0B8F8B75"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7.027</w:t>
            </w:r>
          </w:p>
        </w:tc>
      </w:tr>
      <w:tr w:rsidR="00AD2202" w14:paraId="29A84DEB" w14:textId="77777777">
        <w:trPr>
          <w:trHeight w:val="129"/>
          <w:jc w:val="center"/>
        </w:trPr>
        <w:tc>
          <w:tcPr>
            <w:tcW w:w="725" w:type="dxa"/>
            <w:vAlign w:val="bottom"/>
          </w:tcPr>
          <w:p w14:paraId="33D5C5C5"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img_104.jpg</w:t>
            </w:r>
          </w:p>
        </w:tc>
        <w:tc>
          <w:tcPr>
            <w:tcW w:w="677" w:type="dxa"/>
            <w:vAlign w:val="bottom"/>
          </w:tcPr>
          <w:p w14:paraId="2B10F31B"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4.936</w:t>
            </w:r>
          </w:p>
        </w:tc>
        <w:tc>
          <w:tcPr>
            <w:tcW w:w="677" w:type="dxa"/>
            <w:vAlign w:val="bottom"/>
          </w:tcPr>
          <w:p w14:paraId="444B12CC"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-6.656</w:t>
            </w:r>
          </w:p>
        </w:tc>
        <w:tc>
          <w:tcPr>
            <w:tcW w:w="717" w:type="dxa"/>
            <w:vAlign w:val="bottom"/>
          </w:tcPr>
          <w:p w14:paraId="0F1CFA99"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img_127.jpg</w:t>
            </w:r>
          </w:p>
        </w:tc>
        <w:tc>
          <w:tcPr>
            <w:tcW w:w="698" w:type="dxa"/>
            <w:vAlign w:val="bottom"/>
          </w:tcPr>
          <w:p w14:paraId="65C674E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-1.885</w:t>
            </w:r>
          </w:p>
        </w:tc>
        <w:tc>
          <w:tcPr>
            <w:tcW w:w="652" w:type="dxa"/>
            <w:vAlign w:val="bottom"/>
          </w:tcPr>
          <w:p w14:paraId="0980B4E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-4.170</w:t>
            </w:r>
          </w:p>
        </w:tc>
      </w:tr>
      <w:tr w:rsidR="00AD2202" w14:paraId="48B162E3" w14:textId="77777777">
        <w:trPr>
          <w:trHeight w:val="129"/>
          <w:jc w:val="center"/>
        </w:trPr>
        <w:tc>
          <w:tcPr>
            <w:tcW w:w="725" w:type="dxa"/>
            <w:vAlign w:val="bottom"/>
          </w:tcPr>
          <w:p w14:paraId="38C207F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img_105.jpg</w:t>
            </w:r>
          </w:p>
        </w:tc>
        <w:tc>
          <w:tcPr>
            <w:tcW w:w="677" w:type="dxa"/>
            <w:vAlign w:val="bottom"/>
          </w:tcPr>
          <w:p w14:paraId="06B84F2C"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1.595</w:t>
            </w:r>
          </w:p>
        </w:tc>
        <w:tc>
          <w:tcPr>
            <w:tcW w:w="677" w:type="dxa"/>
            <w:vAlign w:val="bottom"/>
          </w:tcPr>
          <w:p w14:paraId="67C2068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-5.666</w:t>
            </w:r>
          </w:p>
        </w:tc>
        <w:tc>
          <w:tcPr>
            <w:tcW w:w="717" w:type="dxa"/>
            <w:vAlign w:val="bottom"/>
          </w:tcPr>
          <w:p w14:paraId="19823893"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img_128.jpg</w:t>
            </w:r>
          </w:p>
        </w:tc>
        <w:tc>
          <w:tcPr>
            <w:tcW w:w="698" w:type="dxa"/>
            <w:vAlign w:val="bottom"/>
          </w:tcPr>
          <w:p w14:paraId="33C121B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-0.398</w:t>
            </w:r>
          </w:p>
        </w:tc>
        <w:tc>
          <w:tcPr>
            <w:tcW w:w="652" w:type="dxa"/>
            <w:vAlign w:val="bottom"/>
          </w:tcPr>
          <w:p w14:paraId="133739C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-3.336</w:t>
            </w:r>
          </w:p>
        </w:tc>
      </w:tr>
      <w:tr w:rsidR="00AD2202" w14:paraId="64054AAB" w14:textId="77777777">
        <w:trPr>
          <w:trHeight w:val="129"/>
          <w:jc w:val="center"/>
        </w:trPr>
        <w:tc>
          <w:tcPr>
            <w:tcW w:w="725" w:type="dxa"/>
            <w:vAlign w:val="bottom"/>
          </w:tcPr>
          <w:p w14:paraId="582B6A24"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img_106.jpg</w:t>
            </w:r>
          </w:p>
        </w:tc>
        <w:tc>
          <w:tcPr>
            <w:tcW w:w="677" w:type="dxa"/>
            <w:vAlign w:val="bottom"/>
          </w:tcPr>
          <w:p w14:paraId="1493D27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0.927</w:t>
            </w:r>
          </w:p>
        </w:tc>
        <w:tc>
          <w:tcPr>
            <w:tcW w:w="677" w:type="dxa"/>
            <w:vAlign w:val="bottom"/>
          </w:tcPr>
          <w:p w14:paraId="05FD6AC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-3.335</w:t>
            </w:r>
          </w:p>
        </w:tc>
        <w:tc>
          <w:tcPr>
            <w:tcW w:w="717" w:type="dxa"/>
            <w:vAlign w:val="bottom"/>
          </w:tcPr>
          <w:p w14:paraId="65F64EC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img_129.jpg</w:t>
            </w:r>
          </w:p>
        </w:tc>
        <w:tc>
          <w:tcPr>
            <w:tcW w:w="698" w:type="dxa"/>
            <w:vAlign w:val="bottom"/>
          </w:tcPr>
          <w:p w14:paraId="3539E7A3"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-6.528</w:t>
            </w:r>
          </w:p>
        </w:tc>
        <w:tc>
          <w:tcPr>
            <w:tcW w:w="652" w:type="dxa"/>
            <w:vAlign w:val="bottom"/>
          </w:tcPr>
          <w:p w14:paraId="097837E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-2.761</w:t>
            </w:r>
          </w:p>
        </w:tc>
      </w:tr>
      <w:tr w:rsidR="00AD2202" w14:paraId="520A139C" w14:textId="77777777">
        <w:trPr>
          <w:trHeight w:val="129"/>
          <w:jc w:val="center"/>
        </w:trPr>
        <w:tc>
          <w:tcPr>
            <w:tcW w:w="725" w:type="dxa"/>
            <w:vAlign w:val="bottom"/>
          </w:tcPr>
          <w:p w14:paraId="3A0E735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img_107.jpg</w:t>
            </w:r>
          </w:p>
        </w:tc>
        <w:tc>
          <w:tcPr>
            <w:tcW w:w="677" w:type="dxa"/>
            <w:vAlign w:val="bottom"/>
          </w:tcPr>
          <w:p w14:paraId="576B95B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-6.855</w:t>
            </w:r>
          </w:p>
        </w:tc>
        <w:tc>
          <w:tcPr>
            <w:tcW w:w="677" w:type="dxa"/>
            <w:vAlign w:val="bottom"/>
          </w:tcPr>
          <w:p w14:paraId="555A6CE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-5.396</w:t>
            </w:r>
          </w:p>
        </w:tc>
        <w:tc>
          <w:tcPr>
            <w:tcW w:w="717" w:type="dxa"/>
            <w:vAlign w:val="bottom"/>
          </w:tcPr>
          <w:p w14:paraId="0910F6A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img_13.jpg</w:t>
            </w:r>
          </w:p>
        </w:tc>
        <w:tc>
          <w:tcPr>
            <w:tcW w:w="698" w:type="dxa"/>
            <w:vAlign w:val="bottom"/>
          </w:tcPr>
          <w:p w14:paraId="6AD3D7A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3.115</w:t>
            </w:r>
          </w:p>
        </w:tc>
        <w:tc>
          <w:tcPr>
            <w:tcW w:w="652" w:type="dxa"/>
            <w:vAlign w:val="bottom"/>
          </w:tcPr>
          <w:p w14:paraId="5C054A8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-3.190</w:t>
            </w:r>
          </w:p>
        </w:tc>
      </w:tr>
      <w:tr w:rsidR="00AD2202" w14:paraId="1AD169A1" w14:textId="77777777">
        <w:trPr>
          <w:trHeight w:val="129"/>
          <w:jc w:val="center"/>
        </w:trPr>
        <w:tc>
          <w:tcPr>
            <w:tcW w:w="725" w:type="dxa"/>
            <w:vAlign w:val="bottom"/>
          </w:tcPr>
          <w:p w14:paraId="679F2255"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img_108.jpg</w:t>
            </w:r>
          </w:p>
        </w:tc>
        <w:tc>
          <w:tcPr>
            <w:tcW w:w="677" w:type="dxa"/>
            <w:vAlign w:val="bottom"/>
          </w:tcPr>
          <w:p w14:paraId="5EF50ED6"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9.486</w:t>
            </w:r>
          </w:p>
        </w:tc>
        <w:tc>
          <w:tcPr>
            <w:tcW w:w="677" w:type="dxa"/>
            <w:vAlign w:val="bottom"/>
          </w:tcPr>
          <w:p w14:paraId="7A472086"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0.236</w:t>
            </w:r>
          </w:p>
        </w:tc>
        <w:tc>
          <w:tcPr>
            <w:tcW w:w="717" w:type="dxa"/>
            <w:vAlign w:val="bottom"/>
          </w:tcPr>
          <w:p w14:paraId="15B7AD64"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img_130.jpg</w:t>
            </w:r>
          </w:p>
        </w:tc>
        <w:tc>
          <w:tcPr>
            <w:tcW w:w="698" w:type="dxa"/>
            <w:vAlign w:val="bottom"/>
          </w:tcPr>
          <w:p w14:paraId="4283A0C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1.023</w:t>
            </w:r>
          </w:p>
        </w:tc>
        <w:tc>
          <w:tcPr>
            <w:tcW w:w="652" w:type="dxa"/>
            <w:vAlign w:val="bottom"/>
          </w:tcPr>
          <w:p w14:paraId="4EBBEF1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4.859</w:t>
            </w:r>
          </w:p>
        </w:tc>
      </w:tr>
      <w:tr w:rsidR="00AD2202" w14:paraId="779930F6" w14:textId="77777777">
        <w:trPr>
          <w:trHeight w:val="129"/>
          <w:jc w:val="center"/>
        </w:trPr>
        <w:tc>
          <w:tcPr>
            <w:tcW w:w="725" w:type="dxa"/>
            <w:vAlign w:val="bottom"/>
          </w:tcPr>
          <w:p w14:paraId="6ECE1882"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img_109.jpg</w:t>
            </w:r>
          </w:p>
        </w:tc>
        <w:tc>
          <w:tcPr>
            <w:tcW w:w="677" w:type="dxa"/>
            <w:vAlign w:val="bottom"/>
          </w:tcPr>
          <w:p w14:paraId="738F16F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5.191</w:t>
            </w:r>
          </w:p>
        </w:tc>
        <w:tc>
          <w:tcPr>
            <w:tcW w:w="677" w:type="dxa"/>
            <w:vAlign w:val="bottom"/>
          </w:tcPr>
          <w:p w14:paraId="537085DA"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0.991</w:t>
            </w:r>
          </w:p>
        </w:tc>
        <w:tc>
          <w:tcPr>
            <w:tcW w:w="717" w:type="dxa"/>
            <w:vAlign w:val="bottom"/>
          </w:tcPr>
          <w:p w14:paraId="1ECBD5B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img_131.jpg</w:t>
            </w:r>
          </w:p>
        </w:tc>
        <w:tc>
          <w:tcPr>
            <w:tcW w:w="698" w:type="dxa"/>
            <w:vAlign w:val="bottom"/>
          </w:tcPr>
          <w:p w14:paraId="0CD36976"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6.577</w:t>
            </w:r>
          </w:p>
        </w:tc>
        <w:tc>
          <w:tcPr>
            <w:tcW w:w="652" w:type="dxa"/>
            <w:vAlign w:val="bottom"/>
          </w:tcPr>
          <w:p w14:paraId="25819761"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-4.512</w:t>
            </w:r>
          </w:p>
        </w:tc>
      </w:tr>
      <w:tr w:rsidR="00AD2202" w14:paraId="2A597E7D" w14:textId="77777777">
        <w:trPr>
          <w:trHeight w:val="129"/>
          <w:jc w:val="center"/>
        </w:trPr>
        <w:tc>
          <w:tcPr>
            <w:tcW w:w="725" w:type="dxa"/>
            <w:vAlign w:val="bottom"/>
          </w:tcPr>
          <w:p w14:paraId="4AF84D92"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img_11.jpg</w:t>
            </w:r>
          </w:p>
        </w:tc>
        <w:tc>
          <w:tcPr>
            <w:tcW w:w="677" w:type="dxa"/>
            <w:vAlign w:val="bottom"/>
          </w:tcPr>
          <w:p w14:paraId="32C4ABC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2.287</w:t>
            </w:r>
          </w:p>
        </w:tc>
        <w:tc>
          <w:tcPr>
            <w:tcW w:w="677" w:type="dxa"/>
            <w:vAlign w:val="bottom"/>
          </w:tcPr>
          <w:p w14:paraId="3DFF1E61"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-3.386</w:t>
            </w:r>
          </w:p>
        </w:tc>
        <w:tc>
          <w:tcPr>
            <w:tcW w:w="717" w:type="dxa"/>
            <w:vAlign w:val="bottom"/>
          </w:tcPr>
          <w:p w14:paraId="7F3D395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img_132.jpg</w:t>
            </w:r>
          </w:p>
        </w:tc>
        <w:tc>
          <w:tcPr>
            <w:tcW w:w="698" w:type="dxa"/>
            <w:vAlign w:val="bottom"/>
          </w:tcPr>
          <w:p w14:paraId="6ACDB11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9.255</w:t>
            </w:r>
          </w:p>
        </w:tc>
        <w:tc>
          <w:tcPr>
            <w:tcW w:w="652" w:type="dxa"/>
            <w:vAlign w:val="bottom"/>
          </w:tcPr>
          <w:p w14:paraId="700FD48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0.907</w:t>
            </w:r>
          </w:p>
        </w:tc>
      </w:tr>
      <w:tr w:rsidR="00AD2202" w14:paraId="0A55FA09" w14:textId="77777777">
        <w:trPr>
          <w:trHeight w:val="129"/>
          <w:jc w:val="center"/>
        </w:trPr>
        <w:tc>
          <w:tcPr>
            <w:tcW w:w="725" w:type="dxa"/>
            <w:vAlign w:val="bottom"/>
          </w:tcPr>
          <w:p w14:paraId="4656387B"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img_110.jpg</w:t>
            </w:r>
          </w:p>
        </w:tc>
        <w:tc>
          <w:tcPr>
            <w:tcW w:w="677" w:type="dxa"/>
            <w:vAlign w:val="bottom"/>
          </w:tcPr>
          <w:p w14:paraId="74C1B3E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14.904</w:t>
            </w:r>
          </w:p>
        </w:tc>
        <w:tc>
          <w:tcPr>
            <w:tcW w:w="677" w:type="dxa"/>
            <w:vAlign w:val="bottom"/>
          </w:tcPr>
          <w:p w14:paraId="462084DB"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2.755</w:t>
            </w:r>
          </w:p>
        </w:tc>
        <w:tc>
          <w:tcPr>
            <w:tcW w:w="717" w:type="dxa"/>
            <w:vAlign w:val="bottom"/>
          </w:tcPr>
          <w:p w14:paraId="6895A5D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img_133.jpg</w:t>
            </w:r>
          </w:p>
        </w:tc>
        <w:tc>
          <w:tcPr>
            <w:tcW w:w="698" w:type="dxa"/>
            <w:vAlign w:val="bottom"/>
          </w:tcPr>
          <w:p w14:paraId="5008129B"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5.150</w:t>
            </w:r>
          </w:p>
        </w:tc>
        <w:tc>
          <w:tcPr>
            <w:tcW w:w="652" w:type="dxa"/>
            <w:vAlign w:val="bottom"/>
          </w:tcPr>
          <w:p w14:paraId="60BE948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-2.317</w:t>
            </w:r>
          </w:p>
        </w:tc>
      </w:tr>
      <w:tr w:rsidR="00AD2202" w14:paraId="021F6434" w14:textId="77777777">
        <w:trPr>
          <w:trHeight w:val="129"/>
          <w:jc w:val="center"/>
        </w:trPr>
        <w:tc>
          <w:tcPr>
            <w:tcW w:w="725" w:type="dxa"/>
            <w:vAlign w:val="bottom"/>
          </w:tcPr>
          <w:p w14:paraId="1F65D4B5"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img_111.jpg</w:t>
            </w:r>
          </w:p>
        </w:tc>
        <w:tc>
          <w:tcPr>
            <w:tcW w:w="677" w:type="dxa"/>
            <w:vAlign w:val="bottom"/>
          </w:tcPr>
          <w:p w14:paraId="209DE86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-4.351</w:t>
            </w:r>
          </w:p>
        </w:tc>
        <w:tc>
          <w:tcPr>
            <w:tcW w:w="677" w:type="dxa"/>
            <w:vAlign w:val="bottom"/>
          </w:tcPr>
          <w:p w14:paraId="64E9067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-5.878</w:t>
            </w:r>
          </w:p>
        </w:tc>
        <w:tc>
          <w:tcPr>
            <w:tcW w:w="717" w:type="dxa"/>
            <w:vAlign w:val="bottom"/>
          </w:tcPr>
          <w:p w14:paraId="5AAAD229"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img_134.jpg</w:t>
            </w:r>
          </w:p>
        </w:tc>
        <w:tc>
          <w:tcPr>
            <w:tcW w:w="698" w:type="dxa"/>
            <w:vAlign w:val="bottom"/>
          </w:tcPr>
          <w:p w14:paraId="664D462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2.395</w:t>
            </w:r>
          </w:p>
        </w:tc>
        <w:tc>
          <w:tcPr>
            <w:tcW w:w="652" w:type="dxa"/>
            <w:vAlign w:val="bottom"/>
          </w:tcPr>
          <w:p w14:paraId="3D8A6A5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14.895</w:t>
            </w:r>
          </w:p>
        </w:tc>
      </w:tr>
      <w:tr w:rsidR="00AD2202" w14:paraId="6F0B2DCB" w14:textId="77777777">
        <w:trPr>
          <w:trHeight w:val="129"/>
          <w:jc w:val="center"/>
        </w:trPr>
        <w:tc>
          <w:tcPr>
            <w:tcW w:w="725" w:type="dxa"/>
            <w:vAlign w:val="bottom"/>
          </w:tcPr>
          <w:p w14:paraId="0953E062"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img_112.jpg</w:t>
            </w:r>
          </w:p>
        </w:tc>
        <w:tc>
          <w:tcPr>
            <w:tcW w:w="677" w:type="dxa"/>
            <w:vAlign w:val="bottom"/>
          </w:tcPr>
          <w:p w14:paraId="71D3B9A3"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-1.666</w:t>
            </w:r>
          </w:p>
        </w:tc>
        <w:tc>
          <w:tcPr>
            <w:tcW w:w="677" w:type="dxa"/>
            <w:vAlign w:val="bottom"/>
          </w:tcPr>
          <w:p w14:paraId="62858F3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-5.853</w:t>
            </w:r>
          </w:p>
        </w:tc>
        <w:tc>
          <w:tcPr>
            <w:tcW w:w="717" w:type="dxa"/>
            <w:vAlign w:val="bottom"/>
          </w:tcPr>
          <w:p w14:paraId="38D479B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img_135.jpg</w:t>
            </w:r>
          </w:p>
        </w:tc>
        <w:tc>
          <w:tcPr>
            <w:tcW w:w="698" w:type="dxa"/>
            <w:vAlign w:val="bottom"/>
          </w:tcPr>
          <w:p w14:paraId="4A4E2C8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-2.651</w:t>
            </w:r>
          </w:p>
        </w:tc>
        <w:tc>
          <w:tcPr>
            <w:tcW w:w="652" w:type="dxa"/>
            <w:vAlign w:val="bottom"/>
          </w:tcPr>
          <w:p w14:paraId="341043F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4.497</w:t>
            </w:r>
          </w:p>
        </w:tc>
      </w:tr>
      <w:tr w:rsidR="00AD2202" w14:paraId="6C6A855E" w14:textId="77777777">
        <w:trPr>
          <w:trHeight w:val="129"/>
          <w:jc w:val="center"/>
        </w:trPr>
        <w:tc>
          <w:tcPr>
            <w:tcW w:w="725" w:type="dxa"/>
            <w:vAlign w:val="bottom"/>
          </w:tcPr>
          <w:p w14:paraId="1AE8BC42"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img_113.jpg</w:t>
            </w:r>
          </w:p>
        </w:tc>
        <w:tc>
          <w:tcPr>
            <w:tcW w:w="677" w:type="dxa"/>
            <w:vAlign w:val="bottom"/>
          </w:tcPr>
          <w:p w14:paraId="6D8AFF06"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-6.222</w:t>
            </w:r>
          </w:p>
        </w:tc>
        <w:tc>
          <w:tcPr>
            <w:tcW w:w="677" w:type="dxa"/>
            <w:vAlign w:val="bottom"/>
          </w:tcPr>
          <w:p w14:paraId="08667B3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-2.983</w:t>
            </w:r>
          </w:p>
        </w:tc>
        <w:tc>
          <w:tcPr>
            <w:tcW w:w="717" w:type="dxa"/>
            <w:vAlign w:val="bottom"/>
          </w:tcPr>
          <w:p w14:paraId="5E91FEDD"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img_136.jpg</w:t>
            </w:r>
          </w:p>
        </w:tc>
        <w:tc>
          <w:tcPr>
            <w:tcW w:w="698" w:type="dxa"/>
            <w:vAlign w:val="bottom"/>
          </w:tcPr>
          <w:p w14:paraId="21EB573A"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-4.453</w:t>
            </w:r>
          </w:p>
        </w:tc>
        <w:tc>
          <w:tcPr>
            <w:tcW w:w="652" w:type="dxa"/>
            <w:vAlign w:val="bottom"/>
          </w:tcPr>
          <w:p w14:paraId="5C7E17F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6.881</w:t>
            </w:r>
          </w:p>
        </w:tc>
      </w:tr>
      <w:tr w:rsidR="00AD2202" w14:paraId="09DE20E1" w14:textId="77777777">
        <w:trPr>
          <w:trHeight w:val="129"/>
          <w:jc w:val="center"/>
        </w:trPr>
        <w:tc>
          <w:tcPr>
            <w:tcW w:w="725" w:type="dxa"/>
            <w:vAlign w:val="bottom"/>
          </w:tcPr>
          <w:p w14:paraId="4D8B662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img_114.jpg</w:t>
            </w:r>
          </w:p>
        </w:tc>
        <w:tc>
          <w:tcPr>
            <w:tcW w:w="677" w:type="dxa"/>
            <w:vAlign w:val="bottom"/>
          </w:tcPr>
          <w:p w14:paraId="77DABB82"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-6.662</w:t>
            </w:r>
          </w:p>
        </w:tc>
        <w:tc>
          <w:tcPr>
            <w:tcW w:w="677" w:type="dxa"/>
            <w:vAlign w:val="bottom"/>
          </w:tcPr>
          <w:p w14:paraId="1D586629"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-3.927</w:t>
            </w:r>
          </w:p>
        </w:tc>
        <w:tc>
          <w:tcPr>
            <w:tcW w:w="717" w:type="dxa"/>
            <w:vAlign w:val="bottom"/>
          </w:tcPr>
          <w:p w14:paraId="6353F72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img_137.jpg</w:t>
            </w:r>
          </w:p>
        </w:tc>
        <w:tc>
          <w:tcPr>
            <w:tcW w:w="698" w:type="dxa"/>
            <w:vAlign w:val="bottom"/>
          </w:tcPr>
          <w:p w14:paraId="273D7F3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-8.245</w:t>
            </w:r>
          </w:p>
        </w:tc>
        <w:tc>
          <w:tcPr>
            <w:tcW w:w="652" w:type="dxa"/>
            <w:vAlign w:val="bottom"/>
          </w:tcPr>
          <w:p w14:paraId="7D4637F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-3.338</w:t>
            </w:r>
          </w:p>
        </w:tc>
      </w:tr>
      <w:tr w:rsidR="00AD2202" w14:paraId="3F5B2661" w14:textId="77777777">
        <w:trPr>
          <w:trHeight w:val="129"/>
          <w:jc w:val="center"/>
        </w:trPr>
        <w:tc>
          <w:tcPr>
            <w:tcW w:w="725" w:type="dxa"/>
            <w:vAlign w:val="bottom"/>
          </w:tcPr>
          <w:p w14:paraId="29A00DEA"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img_115.jpg</w:t>
            </w:r>
          </w:p>
        </w:tc>
        <w:tc>
          <w:tcPr>
            <w:tcW w:w="677" w:type="dxa"/>
            <w:vAlign w:val="bottom"/>
          </w:tcPr>
          <w:p w14:paraId="7C4289FE"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-1.782</w:t>
            </w:r>
          </w:p>
        </w:tc>
        <w:tc>
          <w:tcPr>
            <w:tcW w:w="677" w:type="dxa"/>
            <w:vAlign w:val="bottom"/>
          </w:tcPr>
          <w:p w14:paraId="1FB4DA2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-0.319</w:t>
            </w:r>
          </w:p>
        </w:tc>
        <w:tc>
          <w:tcPr>
            <w:tcW w:w="717" w:type="dxa"/>
            <w:vAlign w:val="bottom"/>
          </w:tcPr>
          <w:p w14:paraId="7820B30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img_138.jpg</w:t>
            </w:r>
          </w:p>
        </w:tc>
        <w:tc>
          <w:tcPr>
            <w:tcW w:w="698" w:type="dxa"/>
            <w:vAlign w:val="bottom"/>
          </w:tcPr>
          <w:p w14:paraId="1981C0C2"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-0.488</w:t>
            </w:r>
          </w:p>
        </w:tc>
        <w:tc>
          <w:tcPr>
            <w:tcW w:w="652" w:type="dxa"/>
            <w:vAlign w:val="bottom"/>
          </w:tcPr>
          <w:p w14:paraId="21CC8D73"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2.608</w:t>
            </w:r>
          </w:p>
        </w:tc>
      </w:tr>
      <w:tr w:rsidR="00AD2202" w14:paraId="62CEA6A9" w14:textId="77777777">
        <w:trPr>
          <w:trHeight w:val="129"/>
          <w:jc w:val="center"/>
        </w:trPr>
        <w:tc>
          <w:tcPr>
            <w:tcW w:w="725" w:type="dxa"/>
            <w:vAlign w:val="bottom"/>
          </w:tcPr>
          <w:p w14:paraId="26DC3A85"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img_116.jpg</w:t>
            </w:r>
          </w:p>
        </w:tc>
        <w:tc>
          <w:tcPr>
            <w:tcW w:w="677" w:type="dxa"/>
            <w:vAlign w:val="bottom"/>
          </w:tcPr>
          <w:p w14:paraId="69BDCDA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-1.478</w:t>
            </w:r>
          </w:p>
        </w:tc>
        <w:tc>
          <w:tcPr>
            <w:tcW w:w="677" w:type="dxa"/>
            <w:vAlign w:val="bottom"/>
          </w:tcPr>
          <w:p w14:paraId="3186F7C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1.048</w:t>
            </w:r>
          </w:p>
        </w:tc>
        <w:tc>
          <w:tcPr>
            <w:tcW w:w="717" w:type="dxa"/>
            <w:vAlign w:val="bottom"/>
          </w:tcPr>
          <w:p w14:paraId="21DD4A8B"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img_139.jpg</w:t>
            </w:r>
          </w:p>
        </w:tc>
        <w:tc>
          <w:tcPr>
            <w:tcW w:w="698" w:type="dxa"/>
            <w:vAlign w:val="bottom"/>
          </w:tcPr>
          <w:p w14:paraId="41816C85"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-9.903</w:t>
            </w:r>
          </w:p>
        </w:tc>
        <w:tc>
          <w:tcPr>
            <w:tcW w:w="652" w:type="dxa"/>
            <w:vAlign w:val="bottom"/>
          </w:tcPr>
          <w:p w14:paraId="1D2D02BC"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-4.523</w:t>
            </w:r>
          </w:p>
        </w:tc>
      </w:tr>
      <w:tr w:rsidR="00AD2202" w14:paraId="3DDF137F" w14:textId="77777777">
        <w:trPr>
          <w:trHeight w:val="129"/>
          <w:jc w:val="center"/>
        </w:trPr>
        <w:tc>
          <w:tcPr>
            <w:tcW w:w="725" w:type="dxa"/>
            <w:vAlign w:val="bottom"/>
          </w:tcPr>
          <w:p w14:paraId="2CDC7C5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img_117.jpg</w:t>
            </w:r>
          </w:p>
        </w:tc>
        <w:tc>
          <w:tcPr>
            <w:tcW w:w="677" w:type="dxa"/>
            <w:vAlign w:val="bottom"/>
          </w:tcPr>
          <w:p w14:paraId="219B9C88"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-2.405</w:t>
            </w:r>
          </w:p>
        </w:tc>
        <w:tc>
          <w:tcPr>
            <w:tcW w:w="677" w:type="dxa"/>
            <w:vAlign w:val="bottom"/>
          </w:tcPr>
          <w:p w14:paraId="69D0CF5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0.554</w:t>
            </w:r>
          </w:p>
        </w:tc>
        <w:tc>
          <w:tcPr>
            <w:tcW w:w="717" w:type="dxa"/>
            <w:vAlign w:val="bottom"/>
          </w:tcPr>
          <w:p w14:paraId="0AAF36D1"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img_14.jpg</w:t>
            </w:r>
          </w:p>
        </w:tc>
        <w:tc>
          <w:tcPr>
            <w:tcW w:w="698" w:type="dxa"/>
            <w:vAlign w:val="bottom"/>
          </w:tcPr>
          <w:p w14:paraId="7ED6AD3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-3.252</w:t>
            </w:r>
          </w:p>
        </w:tc>
        <w:tc>
          <w:tcPr>
            <w:tcW w:w="652" w:type="dxa"/>
            <w:vAlign w:val="bottom"/>
          </w:tcPr>
          <w:p w14:paraId="0CC0072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-9.120</w:t>
            </w:r>
          </w:p>
        </w:tc>
      </w:tr>
      <w:tr w:rsidR="00AD2202" w14:paraId="3427952C" w14:textId="77777777">
        <w:trPr>
          <w:trHeight w:val="129"/>
          <w:jc w:val="center"/>
        </w:trPr>
        <w:tc>
          <w:tcPr>
            <w:tcW w:w="725" w:type="dxa"/>
            <w:vAlign w:val="bottom"/>
          </w:tcPr>
          <w:p w14:paraId="31FBCF0C"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img_118.jpg</w:t>
            </w:r>
          </w:p>
        </w:tc>
        <w:tc>
          <w:tcPr>
            <w:tcW w:w="677" w:type="dxa"/>
            <w:vAlign w:val="bottom"/>
          </w:tcPr>
          <w:p w14:paraId="2442C605"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0.433</w:t>
            </w:r>
          </w:p>
        </w:tc>
        <w:tc>
          <w:tcPr>
            <w:tcW w:w="677" w:type="dxa"/>
            <w:vAlign w:val="bottom"/>
          </w:tcPr>
          <w:p w14:paraId="30B36C4F"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16.508</w:t>
            </w:r>
          </w:p>
        </w:tc>
        <w:tc>
          <w:tcPr>
            <w:tcW w:w="717" w:type="dxa"/>
            <w:vAlign w:val="bottom"/>
          </w:tcPr>
          <w:p w14:paraId="6E4ED8E8"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img_140.jpg</w:t>
            </w:r>
          </w:p>
        </w:tc>
        <w:tc>
          <w:tcPr>
            <w:tcW w:w="698" w:type="dxa"/>
            <w:vAlign w:val="bottom"/>
          </w:tcPr>
          <w:p w14:paraId="61E41DB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0.663</w:t>
            </w:r>
          </w:p>
        </w:tc>
        <w:tc>
          <w:tcPr>
            <w:tcW w:w="652" w:type="dxa"/>
            <w:vAlign w:val="bottom"/>
          </w:tcPr>
          <w:p w14:paraId="0753C7E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15.684</w:t>
            </w:r>
          </w:p>
        </w:tc>
      </w:tr>
      <w:tr w:rsidR="00AD2202" w14:paraId="5B79099C" w14:textId="77777777">
        <w:trPr>
          <w:trHeight w:val="129"/>
          <w:jc w:val="center"/>
        </w:trPr>
        <w:tc>
          <w:tcPr>
            <w:tcW w:w="725" w:type="dxa"/>
            <w:vAlign w:val="bottom"/>
          </w:tcPr>
          <w:p w14:paraId="6D9286AF"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img_119.jpg</w:t>
            </w:r>
          </w:p>
        </w:tc>
        <w:tc>
          <w:tcPr>
            <w:tcW w:w="677" w:type="dxa"/>
            <w:vAlign w:val="bottom"/>
          </w:tcPr>
          <w:p w14:paraId="2945CF47"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-4.342</w:t>
            </w:r>
          </w:p>
        </w:tc>
        <w:tc>
          <w:tcPr>
            <w:tcW w:w="677" w:type="dxa"/>
            <w:vAlign w:val="bottom"/>
          </w:tcPr>
          <w:p w14:paraId="762D9940"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-2.090</w:t>
            </w:r>
          </w:p>
        </w:tc>
        <w:tc>
          <w:tcPr>
            <w:tcW w:w="717" w:type="dxa"/>
            <w:vAlign w:val="bottom"/>
          </w:tcPr>
          <w:p w14:paraId="4E5D30DF"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img_141.jpg</w:t>
            </w:r>
          </w:p>
        </w:tc>
        <w:tc>
          <w:tcPr>
            <w:tcW w:w="698" w:type="dxa"/>
            <w:vAlign w:val="bottom"/>
          </w:tcPr>
          <w:p w14:paraId="6828C854"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15.014</w:t>
            </w:r>
          </w:p>
        </w:tc>
        <w:tc>
          <w:tcPr>
            <w:tcW w:w="652" w:type="dxa"/>
            <w:vAlign w:val="bottom"/>
          </w:tcPr>
          <w:p w14:paraId="7F9A3F3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4.281</w:t>
            </w:r>
          </w:p>
        </w:tc>
      </w:tr>
      <w:tr w:rsidR="00AD2202" w14:paraId="6B1B52A9" w14:textId="77777777">
        <w:trPr>
          <w:trHeight w:val="129"/>
          <w:jc w:val="center"/>
        </w:trPr>
        <w:tc>
          <w:tcPr>
            <w:tcW w:w="725" w:type="dxa"/>
            <w:vAlign w:val="bottom"/>
          </w:tcPr>
          <w:p w14:paraId="4D7288A7"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img_12.jpg</w:t>
            </w:r>
          </w:p>
        </w:tc>
        <w:tc>
          <w:tcPr>
            <w:tcW w:w="677" w:type="dxa"/>
            <w:vAlign w:val="bottom"/>
          </w:tcPr>
          <w:p w14:paraId="3DF1467C"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-5.407</w:t>
            </w:r>
          </w:p>
        </w:tc>
        <w:tc>
          <w:tcPr>
            <w:tcW w:w="677" w:type="dxa"/>
            <w:vAlign w:val="bottom"/>
          </w:tcPr>
          <w:p w14:paraId="6C29D863"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12.334</w:t>
            </w:r>
          </w:p>
        </w:tc>
        <w:tc>
          <w:tcPr>
            <w:tcW w:w="717" w:type="dxa"/>
            <w:vAlign w:val="bottom"/>
          </w:tcPr>
          <w:p w14:paraId="1C5F49E6" w14:textId="77777777" w:rsidR="00AD2202" w:rsidRDefault="00607BB2">
            <w:pPr>
              <w:rPr>
                <w:rFonts w:ascii="Times New Roman" w:hAnsi="Times New Roman" w:cs="Times New Roman"/>
                <w:color w:val="000000"/>
                <w:sz w:val="10"/>
                <w:szCs w:val="10"/>
              </w:rPr>
            </w:pPr>
            <w:r>
              <w:rPr>
                <w:rFonts w:ascii="Times New Roman" w:hAnsi="Times New Roman" w:cs="Times New Roman"/>
                <w:color w:val="000000"/>
                <w:sz w:val="10"/>
                <w:szCs w:val="10"/>
              </w:rPr>
              <w:t>img_142.jpg</w:t>
            </w:r>
          </w:p>
        </w:tc>
        <w:tc>
          <w:tcPr>
            <w:tcW w:w="698" w:type="dxa"/>
            <w:vAlign w:val="bottom"/>
          </w:tcPr>
          <w:p w14:paraId="0EA2C0D1"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-3.356</w:t>
            </w:r>
          </w:p>
        </w:tc>
        <w:tc>
          <w:tcPr>
            <w:tcW w:w="652" w:type="dxa"/>
            <w:vAlign w:val="bottom"/>
          </w:tcPr>
          <w:p w14:paraId="14CBD79D" w14:textId="77777777" w:rsidR="00AD2202" w:rsidRDefault="00607BB2">
            <w:pPr>
              <w:jc w:val="right"/>
              <w:rPr>
                <w:rFonts w:ascii="Times New Roman" w:hAnsi="Times New Roman" w:cs="Times New Roman"/>
                <w:color w:val="000000"/>
                <w:sz w:val="10"/>
                <w:szCs w:val="10"/>
              </w:rPr>
            </w:pPr>
            <w:r>
              <w:rPr>
                <w:rFonts w:ascii="Times New Roman" w:hAnsi="Times New Roman" w:cs="Times New Roman"/>
                <w:color w:val="000000"/>
                <w:sz w:val="10"/>
                <w:szCs w:val="10"/>
              </w:rPr>
              <w:t>5.164</w:t>
            </w:r>
          </w:p>
        </w:tc>
      </w:tr>
    </w:tbl>
    <w:p w14:paraId="123F192E" w14:textId="77777777" w:rsidR="00AD2202" w:rsidRDefault="00AD2202">
      <w:pPr>
        <w:rPr>
          <w:rFonts w:ascii="Times New Roman" w:hAnsi="Times New Roman" w:cs="Times New Roman"/>
          <w:color w:val="000000" w:themeColor="text1"/>
          <w:sz w:val="20"/>
          <w:szCs w:val="20"/>
        </w:rPr>
      </w:pPr>
    </w:p>
    <w:p w14:paraId="19B5AFE3"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Because the images themselves contains digits, the performance of the experiment is clearly distinguishable. </w:t>
      </w:r>
      <w:r>
        <w:rPr>
          <w:rFonts w:ascii="Times New Roman" w:eastAsia="SimSun" w:hAnsi="Times New Roman" w:cs="Times New Roman" w:hint="eastAsia"/>
          <w:sz w:val="20"/>
          <w:szCs w:val="20"/>
          <w:lang w:val="en-US"/>
        </w:rPr>
        <w:t>From</w:t>
      </w:r>
      <w:r>
        <w:rPr>
          <w:rFonts w:ascii="Times New Roman" w:eastAsia="SimSun" w:hAnsi="Times New Roman" w:cs="Times New Roman"/>
          <w:sz w:val="20"/>
          <w:szCs w:val="20"/>
          <w:lang w:val="en-US"/>
        </w:rPr>
        <w:t xml:space="preserve"> figure 7, there is an inconsistency in the clustering of numbers: the digit “1” can be seen as clustered very well. The closest neighbor test has shown its 5 closest neighbor to be 1 itself, or something peculiarly similar to it, for example, the vertically extended “5” appear in Figure 7. Then, numbers with slightly more complex structure, in which case, is “2” and “7” distorted together. Others, with much more complex structure than “1” are entangled together, and unable to be distinguished clearly by the K-nearest neighbor test.</w:t>
      </w:r>
      <w:r>
        <w:rPr>
          <w:rFonts w:ascii="Times New Roman" w:eastAsia="SimSun" w:hAnsi="Times New Roman" w:cs="Times New Roman" w:hint="eastAsia"/>
          <w:sz w:val="20"/>
          <w:szCs w:val="20"/>
          <w:lang w:val="en-US"/>
        </w:rPr>
        <w:t xml:space="preserve"> </w:t>
      </w:r>
      <w:r>
        <w:rPr>
          <w:rFonts w:ascii="Times New Roman" w:eastAsia="SimSun" w:hAnsi="Times New Roman" w:cs="Times New Roman"/>
          <w:sz w:val="20"/>
          <w:szCs w:val="20"/>
          <w:lang w:val="en-US"/>
        </w:rPr>
        <w:t xml:space="preserve">Just for the purpose of showing the capability of the Elbow method, I have run the test even though the number of clusters are already understood. In Figure 8, The curve has shown the latest vertex when x=10, and hence the validity of this method is proven. </w:t>
      </w:r>
    </w:p>
    <w:p w14:paraId="6A295774"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CA9092F" wp14:editId="5BD24A5B">
            <wp:extent cx="2399030" cy="594995"/>
            <wp:effectExtent l="0" t="0" r="127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rcRect l="6906" r="2190" b="20119"/>
                    <a:stretch>
                      <a:fillRect/>
                    </a:stretch>
                  </pic:blipFill>
                  <pic:spPr>
                    <a:xfrm>
                      <a:off x="0" y="0"/>
                      <a:ext cx="2399030" cy="594995"/>
                    </a:xfrm>
                    <a:prstGeom prst="rect">
                      <a:avLst/>
                    </a:prstGeom>
                  </pic:spPr>
                </pic:pic>
              </a:graphicData>
            </a:graphic>
          </wp:inline>
        </w:drawing>
      </w:r>
    </w:p>
    <w:p w14:paraId="4F0CDBA0"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D7B6FAF" wp14:editId="73785241">
            <wp:extent cx="2391410" cy="604520"/>
            <wp:effectExtent l="0" t="0" r="889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8"/>
                    <a:srcRect l="7218" r="2166" b="18841"/>
                    <a:stretch>
                      <a:fillRect/>
                    </a:stretch>
                  </pic:blipFill>
                  <pic:spPr>
                    <a:xfrm>
                      <a:off x="0" y="0"/>
                      <a:ext cx="2391410" cy="604520"/>
                    </a:xfrm>
                    <a:prstGeom prst="rect">
                      <a:avLst/>
                    </a:prstGeom>
                  </pic:spPr>
                </pic:pic>
              </a:graphicData>
            </a:graphic>
          </wp:inline>
        </w:drawing>
      </w:r>
    </w:p>
    <w:p w14:paraId="3B5264D6"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69F884F7" wp14:editId="7E11F395">
            <wp:extent cx="2367915" cy="595630"/>
            <wp:effectExtent l="0" t="0" r="1333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rcRect l="7507" r="2767" b="20034"/>
                    <a:stretch>
                      <a:fillRect/>
                    </a:stretch>
                  </pic:blipFill>
                  <pic:spPr>
                    <a:xfrm>
                      <a:off x="0" y="0"/>
                      <a:ext cx="2367915" cy="595630"/>
                    </a:xfrm>
                    <a:prstGeom prst="rect">
                      <a:avLst/>
                    </a:prstGeom>
                  </pic:spPr>
                </pic:pic>
              </a:graphicData>
            </a:graphic>
          </wp:inline>
        </w:drawing>
      </w:r>
    </w:p>
    <w:p w14:paraId="62F34C2B"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1BAA500" wp14:editId="4058ACDE">
            <wp:extent cx="2391410" cy="580390"/>
            <wp:effectExtent l="0" t="0" r="889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a:srcRect l="6930" r="2454" b="22080"/>
                    <a:stretch>
                      <a:fillRect/>
                    </a:stretch>
                  </pic:blipFill>
                  <pic:spPr>
                    <a:xfrm>
                      <a:off x="0" y="0"/>
                      <a:ext cx="2391410" cy="580390"/>
                    </a:xfrm>
                    <a:prstGeom prst="rect">
                      <a:avLst/>
                    </a:prstGeom>
                  </pic:spPr>
                </pic:pic>
              </a:graphicData>
            </a:graphic>
          </wp:inline>
        </w:drawing>
      </w:r>
    </w:p>
    <w:p w14:paraId="2ABDF313"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4EC9F82" wp14:editId="24B0166B">
            <wp:extent cx="2391410" cy="56896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rcRect l="6617" r="2767" b="23615"/>
                    <a:stretch>
                      <a:fillRect/>
                    </a:stretch>
                  </pic:blipFill>
                  <pic:spPr>
                    <a:xfrm>
                      <a:off x="0" y="0"/>
                      <a:ext cx="2391410" cy="568960"/>
                    </a:xfrm>
                    <a:prstGeom prst="rect">
                      <a:avLst/>
                    </a:prstGeom>
                  </pic:spPr>
                </pic:pic>
              </a:graphicData>
            </a:graphic>
          </wp:inline>
        </w:drawing>
      </w:r>
    </w:p>
    <w:p w14:paraId="5422F77E"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258D8B2" wp14:editId="757DE5A0">
            <wp:extent cx="2399665" cy="588645"/>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rcRect l="6617" r="2454" b="20972"/>
                    <a:stretch>
                      <a:fillRect/>
                    </a:stretch>
                  </pic:blipFill>
                  <pic:spPr>
                    <a:xfrm>
                      <a:off x="0" y="0"/>
                      <a:ext cx="2399665" cy="588645"/>
                    </a:xfrm>
                    <a:prstGeom prst="rect">
                      <a:avLst/>
                    </a:prstGeom>
                  </pic:spPr>
                </pic:pic>
              </a:graphicData>
            </a:graphic>
          </wp:inline>
        </w:drawing>
      </w:r>
    </w:p>
    <w:p w14:paraId="5C7D8393" w14:textId="77777777" w:rsidR="00AD2202" w:rsidRDefault="00607BB2">
      <w:pPr>
        <w:pStyle w:val="figurecaption"/>
        <w:tabs>
          <w:tab w:val="left" w:pos="533"/>
        </w:tabs>
        <w:jc w:val="center"/>
        <w:rPr>
          <w:color w:val="000000" w:themeColor="text1"/>
          <w:sz w:val="14"/>
          <w:szCs w:val="14"/>
        </w:rPr>
      </w:pPr>
      <w:r>
        <w:t>The K-Nearest Neighbor Test on the embeddings</w:t>
      </w:r>
    </w:p>
    <w:p w14:paraId="562D8055"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9DF1778" wp14:editId="7E94499B">
            <wp:extent cx="2639060" cy="13652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2639060" cy="1365250"/>
                    </a:xfrm>
                    <a:prstGeom prst="rect">
                      <a:avLst/>
                    </a:prstGeom>
                  </pic:spPr>
                </pic:pic>
              </a:graphicData>
            </a:graphic>
          </wp:inline>
        </w:drawing>
      </w:r>
    </w:p>
    <w:p w14:paraId="2AA1263B" w14:textId="77777777" w:rsidR="00AD2202" w:rsidRDefault="00607BB2">
      <w:pPr>
        <w:pStyle w:val="figurecaption"/>
        <w:tabs>
          <w:tab w:val="left" w:pos="533"/>
        </w:tabs>
        <w:jc w:val="center"/>
        <w:rPr>
          <w:color w:val="000000" w:themeColor="text1"/>
        </w:rPr>
      </w:pPr>
      <w:r>
        <w:rPr>
          <w:color w:val="000000" w:themeColor="text1"/>
        </w:rPr>
        <w:t>Elbow Method in validating optimum number of clusters</w:t>
      </w:r>
    </w:p>
    <w:p w14:paraId="034467C0"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The locality of different images in the latent space provided by K-means Algorithm is shown in Figure 9. Although the area grouped is different from the first experiment, but conversion of embeddings into labels is again successful. </w:t>
      </w:r>
    </w:p>
    <w:p w14:paraId="724CDAB5" w14:textId="77777777" w:rsidR="00AD2202" w:rsidRDefault="00607BB2">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9D8B89F" wp14:editId="2A2F623C">
            <wp:extent cx="2639060" cy="1861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2639060" cy="1861820"/>
                    </a:xfrm>
                    <a:prstGeom prst="rect">
                      <a:avLst/>
                    </a:prstGeom>
                  </pic:spPr>
                </pic:pic>
              </a:graphicData>
            </a:graphic>
          </wp:inline>
        </w:drawing>
      </w:r>
    </w:p>
    <w:p w14:paraId="096F472C" w14:textId="77777777" w:rsidR="00AD2202" w:rsidRDefault="00607BB2">
      <w:pPr>
        <w:pStyle w:val="figurecaption"/>
        <w:tabs>
          <w:tab w:val="left" w:pos="533"/>
        </w:tabs>
        <w:jc w:val="center"/>
      </w:pPr>
      <w:r>
        <w:t>The distribution of images in the latent space with allocated clusters shown by coloring</w:t>
      </w:r>
    </w:p>
    <w:p w14:paraId="0D0A1F4E"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 xml:space="preserve">In Figure 10, just like the results in K-nearest neighbor test, only the digit 1 are distinguished quite well, and even some other digits like 2,5,7 are mixed with 1. This presents the inability for SimCLR model to distinguish complex structure in the digits. In this case, the labels generated by this self-supervised methods are not necessarily directly corresponds with the truth label (as anyone could tell by seeing the Figure 10), because computers themselves cannot </w:t>
      </w:r>
      <w:r>
        <w:rPr>
          <w:rFonts w:ascii="Times New Roman" w:eastAsia="SimSun" w:hAnsi="Times New Roman" w:cs="Times New Roman"/>
          <w:sz w:val="20"/>
          <w:szCs w:val="20"/>
          <w:lang w:val="en-US"/>
        </w:rPr>
        <w:t xml:space="preserve">determine the digit in the image and name the cluster with that digit. So, the clustered images are being relabeled manually by the most frequent digits that appeared in the clusters.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2193"/>
      </w:tblGrid>
      <w:tr w:rsidR="00AD2202" w14:paraId="095AD3D6" w14:textId="77777777">
        <w:tc>
          <w:tcPr>
            <w:tcW w:w="2086" w:type="dxa"/>
          </w:tcPr>
          <w:p w14:paraId="585FAF47" w14:textId="77777777" w:rsidR="00AD2202" w:rsidRDefault="00607BB2">
            <w:pPr>
              <w:pStyle w:val="BodyText"/>
              <w:tabs>
                <w:tab w:val="left" w:pos="288"/>
              </w:tabs>
              <w:ind w:firstLine="0"/>
              <w:rPr>
                <w:rFonts w:ascii="Times New Roman" w:eastAsia="SimSun" w:hAnsi="Times New Roman" w:cs="Times New Roman"/>
                <w:sz w:val="20"/>
                <w:szCs w:val="20"/>
                <w:lang w:val="en-US"/>
              </w:rPr>
            </w:pPr>
            <w:r>
              <w:rPr>
                <w:noProof/>
              </w:rPr>
              <w:drawing>
                <wp:inline distT="0" distB="0" distL="114300" distR="114300" wp14:anchorId="76D873A8" wp14:editId="68D9E865">
                  <wp:extent cx="1155065" cy="1233170"/>
                  <wp:effectExtent l="0" t="0" r="698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55065" cy="1233170"/>
                          </a:xfrm>
                          <a:prstGeom prst="rect">
                            <a:avLst/>
                          </a:prstGeom>
                        </pic:spPr>
                      </pic:pic>
                    </a:graphicData>
                  </a:graphic>
                </wp:inline>
              </w:drawing>
            </w:r>
          </w:p>
        </w:tc>
        <w:tc>
          <w:tcPr>
            <w:tcW w:w="2286" w:type="dxa"/>
          </w:tcPr>
          <w:p w14:paraId="69D41C9E" w14:textId="77777777" w:rsidR="00AD2202" w:rsidRDefault="00607BB2">
            <w:pPr>
              <w:pStyle w:val="BodyText"/>
              <w:tabs>
                <w:tab w:val="left" w:pos="288"/>
              </w:tabs>
              <w:ind w:firstLine="0"/>
              <w:rPr>
                <w:rFonts w:ascii="Times New Roman" w:eastAsia="SimSun" w:hAnsi="Times New Roman" w:cs="Times New Roman"/>
                <w:sz w:val="20"/>
                <w:szCs w:val="20"/>
                <w:lang w:val="en-US"/>
              </w:rPr>
            </w:pPr>
            <w:r>
              <w:rPr>
                <w:noProof/>
              </w:rPr>
              <w:drawing>
                <wp:inline distT="0" distB="0" distL="114300" distR="114300" wp14:anchorId="0AB547FB" wp14:editId="67972121">
                  <wp:extent cx="1311910" cy="1213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11910" cy="1213485"/>
                          </a:xfrm>
                          <a:prstGeom prst="rect">
                            <a:avLst/>
                          </a:prstGeom>
                        </pic:spPr>
                      </pic:pic>
                    </a:graphicData>
                  </a:graphic>
                </wp:inline>
              </w:drawing>
            </w:r>
          </w:p>
        </w:tc>
      </w:tr>
      <w:tr w:rsidR="00AD2202" w14:paraId="71883F34" w14:textId="77777777">
        <w:tc>
          <w:tcPr>
            <w:tcW w:w="0" w:type="auto"/>
            <w:gridSpan w:val="2"/>
          </w:tcPr>
          <w:p w14:paraId="7C7D6492" w14:textId="77777777" w:rsidR="00AD2202" w:rsidRDefault="00607BB2">
            <w:pPr>
              <w:pStyle w:val="figurecaption"/>
              <w:tabs>
                <w:tab w:val="left" w:pos="533"/>
              </w:tabs>
              <w:jc w:val="center"/>
              <w:rPr>
                <w:color w:val="000000" w:themeColor="text1"/>
                <w:lang w:eastAsia="zh-CN"/>
              </w:rPr>
            </w:pPr>
            <w:r>
              <w:t>The display of images in labeled clusters</w:t>
            </w:r>
          </w:p>
        </w:tc>
      </w:tr>
    </w:tbl>
    <w:p w14:paraId="12EDABFF" w14:textId="77777777" w:rsidR="00AD2202" w:rsidRDefault="00607BB2">
      <w:pPr>
        <w:pStyle w:val="BodyText"/>
        <w:tabs>
          <w:tab w:val="left" w:pos="288"/>
        </w:tabs>
        <w:rPr>
          <w:rFonts w:ascii="Times New Roman" w:eastAsia="SimSun" w:hAnsi="Times New Roman" w:cs="Times New Roman"/>
          <w:sz w:val="20"/>
          <w:szCs w:val="20"/>
          <w:lang w:val="en-US"/>
        </w:rPr>
      </w:pPr>
      <w:r>
        <w:rPr>
          <w:rFonts w:ascii="Times New Roman" w:eastAsia="SimSun" w:hAnsi="Times New Roman" w:cs="Times New Roman"/>
          <w:sz w:val="20"/>
          <w:szCs w:val="20"/>
          <w:lang w:val="en-US"/>
        </w:rPr>
        <w:t>The Table 4 below is the display of comparison between labels generated by the model and the truth label comes with the Mnist dataset. By comparing two columns, there is 192 matching columns out of 600 columns, giving an accuracy of 32%.</w:t>
      </w:r>
    </w:p>
    <w:tbl>
      <w:tblPr>
        <w:tblpPr w:leftFromText="180" w:rightFromText="180" w:vertAnchor="text" w:horzAnchor="page" w:tblpX="6370" w:tblpY="445"/>
        <w:tblOverlap w:val="never"/>
        <w:tblW w:w="4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815"/>
        <w:gridCol w:w="815"/>
        <w:gridCol w:w="583"/>
        <w:gridCol w:w="583"/>
        <w:gridCol w:w="583"/>
      </w:tblGrid>
      <w:tr w:rsidR="00AD2202" w14:paraId="6CD303F5"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42EC241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Filenames</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783140A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embedding_0</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48A0649"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embedding_1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E1FDA3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trained labels</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704271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truth label</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55C310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T/F</w:t>
            </w:r>
          </w:p>
        </w:tc>
      </w:tr>
      <w:tr w:rsidR="00AD2202" w14:paraId="41A93F75"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764BC36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img_78.jpg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394AB9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-0.506</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0988E52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-2.823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3CCD732"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4688FE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A664D1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r>
      <w:tr w:rsidR="00AD2202" w14:paraId="13FD740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14F430F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img_79.jpg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770735D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-1.221</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AA874B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14.083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B921F3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FC55F0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1DC1AD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r>
      <w:tr w:rsidR="00AD2202" w14:paraId="36525C51"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7D5921E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F76BAA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-2.724</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8E3EF7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-6.578</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B675F3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7BB609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A749A5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50BCBB5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10AC5F4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img_80.jpg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FD0D89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-3.601</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4A1163C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4.483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82EBEF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460B72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D5E966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5C6F2BC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736BF53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img_81.jpg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0FAAF51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4.906</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2C88DFC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-1.161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9FE85A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45A2AC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227658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045DCE5F"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FEF90E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img_82.jpg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49650A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0.182</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59FBCC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-3.155</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C19F00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A1A8FF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8</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812CD6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4258CA1E"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1DC2B49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img_83.jpg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1976A9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-2.624</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8E0D2E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-6.740</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407128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E5D8FA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65C69E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0FC6B00B"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634EC7F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img_84.jpg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05B7F7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-5.043</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134EAE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4.358</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624FD2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411B64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68BE46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63788661"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545C614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img_85.jpg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770D8F8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-5.780</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E471B1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-0.094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8E7D38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0AA60B2"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34C5C2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57593374"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1C8304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img_86.jpg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7EFC82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0.299</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4DDCC1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-5.127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BEB855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567458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5E32D99"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07675D3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1417C00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img_87.jpg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E2FCDE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-8.686</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AFAD13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-5.541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338EAB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9926AF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8</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11E6DC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73DD67EE"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36FD79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img_88.jpg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4AF255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-6.377</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E39775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-6.586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DA4A4F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059F4E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6144D12"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7E1AD990"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0FE8FEB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img_89.jpg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7881541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-2.749</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4835EA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-1.391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ED403C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6A145C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3FEB96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689131D6"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671957E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24E3D0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3.148</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E87A53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0.682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4D9CB8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261DBC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F382932"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390DD7F2"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531D44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img_90.jpg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03AA8DF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-5.304</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4114866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-4.155</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B752989"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8C739D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E03F65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r>
      <w:tr w:rsidR="00AD2202" w14:paraId="1316A60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63223A2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img_91.jpg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31EB35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-0.064</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BD2755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2.522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3EC133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2AA474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97D32E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1033D117"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66EC39C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img_92.jpg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0F715BF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-9.297</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0AE1CFF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-1.576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3F3601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ABB134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5DF3CF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6000FD41"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EE919B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img_93.jpg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F8CBB2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-1.670</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4F4A50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4.989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86CD46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7</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21DC78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B7CDB9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3AD9C5C6"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10098C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img_94.jpg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2EF2E9C8"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-2.373</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7FF7A6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-8.701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F082FC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81D445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5D300F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62063963"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4F850B1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img_95.jpg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E06E96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6.369</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2A35579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4.394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B6EB5D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141EAF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9</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8DFEFF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36B424F8"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23D47690"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img_96.jpg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28D545D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-6.858</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8E5D0B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10.611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38463A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8F0DF54"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BB4808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w:t>
            </w:r>
          </w:p>
        </w:tc>
      </w:tr>
      <w:tr w:rsidR="00AD2202" w14:paraId="3B5D1513"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37FB1B1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img_97.jpg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74AB81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1.069</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488429E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-6.830</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14993CA"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8</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EB7575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6A9D9B5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0CC68C46"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7CFE43C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img_98.jpg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417B2D3E"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-0.998</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2D83786B"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-4.064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7AF72FF"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4</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0DB571D"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9A9A909"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6C173241"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38001047"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img_99.jpg</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757D4C21"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6.914</w:t>
            </w: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62DE941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-2.226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FE4D569"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6</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58DBCB73"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5</w:t>
            </w: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0318DE5C"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0</w:t>
            </w:r>
          </w:p>
        </w:tc>
      </w:tr>
      <w:tr w:rsidR="00AD2202" w14:paraId="12CAB9DD"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50EFE8B7" w14:textId="77777777" w:rsidR="00AD2202" w:rsidRDefault="00AD2202">
            <w:pPr>
              <w:jc w:val="center"/>
              <w:rPr>
                <w:rFonts w:ascii="Times New Roman" w:eastAsia="Times New Roman" w:hAnsi="Times New Roman"/>
                <w:color w:val="000000"/>
                <w:sz w:val="11"/>
                <w:szCs w:val="11"/>
              </w:rPr>
            </w:pP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1EBFA40D" w14:textId="77777777" w:rsidR="00AD2202" w:rsidRDefault="00AD2202">
            <w:pPr>
              <w:jc w:val="center"/>
              <w:rPr>
                <w:rFonts w:ascii="Times New Roman" w:eastAsia="Times New Roman" w:hAnsi="Times New Roman"/>
                <w:sz w:val="11"/>
                <w:szCs w:val="11"/>
              </w:rPr>
            </w:pP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9054BF5"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1B3FC98D"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923EE00"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726E76A6"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192</w:t>
            </w:r>
          </w:p>
        </w:tc>
      </w:tr>
      <w:tr w:rsidR="00AD2202" w14:paraId="55A4CAFE" w14:textId="77777777">
        <w:trPr>
          <w:trHeight w:val="88"/>
        </w:trPr>
        <w:tc>
          <w:tcPr>
            <w:tcW w:w="721" w:type="dxa"/>
            <w:tcBorders>
              <w:top w:val="single" w:sz="4" w:space="0" w:color="auto"/>
              <w:left w:val="single" w:sz="4" w:space="0" w:color="auto"/>
              <w:bottom w:val="single" w:sz="4" w:space="0" w:color="auto"/>
              <w:right w:val="single" w:sz="4" w:space="0" w:color="auto"/>
              <w:tl2br w:val="nil"/>
              <w:tr2bl w:val="nil"/>
            </w:tcBorders>
            <w:noWrap/>
            <w:vAlign w:val="center"/>
          </w:tcPr>
          <w:p w14:paraId="06491AFF" w14:textId="77777777" w:rsidR="00AD2202" w:rsidRDefault="00AD2202">
            <w:pPr>
              <w:jc w:val="center"/>
              <w:rPr>
                <w:rFonts w:ascii="Times New Roman" w:eastAsia="Times New Roman" w:hAnsi="Times New Roman"/>
                <w:color w:val="000000"/>
                <w:sz w:val="11"/>
                <w:szCs w:val="11"/>
              </w:rPr>
            </w:pP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3D9D5598" w14:textId="77777777" w:rsidR="00AD2202" w:rsidRDefault="00AD2202">
            <w:pPr>
              <w:jc w:val="center"/>
              <w:rPr>
                <w:rFonts w:ascii="Times New Roman" w:eastAsia="Times New Roman" w:hAnsi="Times New Roman"/>
                <w:sz w:val="11"/>
                <w:szCs w:val="11"/>
              </w:rPr>
            </w:pPr>
          </w:p>
        </w:tc>
        <w:tc>
          <w:tcPr>
            <w:tcW w:w="815" w:type="dxa"/>
            <w:tcBorders>
              <w:top w:val="single" w:sz="4" w:space="0" w:color="auto"/>
              <w:left w:val="single" w:sz="4" w:space="0" w:color="auto"/>
              <w:bottom w:val="single" w:sz="4" w:space="0" w:color="auto"/>
              <w:right w:val="single" w:sz="4" w:space="0" w:color="auto"/>
              <w:tl2br w:val="nil"/>
              <w:tr2bl w:val="nil"/>
            </w:tcBorders>
            <w:noWrap/>
            <w:vAlign w:val="center"/>
          </w:tcPr>
          <w:p w14:paraId="57E98175"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34184C28"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232E6E87" w14:textId="77777777" w:rsidR="00AD2202" w:rsidRDefault="00AD2202">
            <w:pPr>
              <w:jc w:val="center"/>
              <w:rPr>
                <w:rFonts w:ascii="Times New Roman" w:eastAsia="Times New Roman" w:hAnsi="Times New Roman"/>
                <w:sz w:val="11"/>
                <w:szCs w:val="11"/>
              </w:rPr>
            </w:pPr>
          </w:p>
        </w:tc>
        <w:tc>
          <w:tcPr>
            <w:tcW w:w="583" w:type="dxa"/>
            <w:tcBorders>
              <w:top w:val="single" w:sz="4" w:space="0" w:color="auto"/>
              <w:left w:val="single" w:sz="4" w:space="0" w:color="auto"/>
              <w:bottom w:val="single" w:sz="4" w:space="0" w:color="auto"/>
              <w:right w:val="single" w:sz="4" w:space="0" w:color="auto"/>
              <w:tl2br w:val="nil"/>
              <w:tr2bl w:val="nil"/>
            </w:tcBorders>
            <w:noWrap/>
            <w:vAlign w:val="center"/>
          </w:tcPr>
          <w:p w14:paraId="4752FC45" w14:textId="77777777" w:rsidR="00AD2202" w:rsidRDefault="00607BB2">
            <w:pPr>
              <w:jc w:val="center"/>
              <w:rPr>
                <w:rFonts w:ascii="Times New Roman" w:eastAsia="Times New Roman" w:hAnsi="Times New Roman"/>
                <w:color w:val="000000"/>
                <w:sz w:val="11"/>
                <w:szCs w:val="11"/>
              </w:rPr>
            </w:pPr>
            <w:r>
              <w:rPr>
                <w:rFonts w:ascii="Times New Roman" w:eastAsia="Times New Roman" w:hAnsi="Times New Roman"/>
                <w:color w:val="000000"/>
                <w:sz w:val="11"/>
                <w:szCs w:val="11"/>
              </w:rPr>
              <w:t>32%</w:t>
            </w:r>
          </w:p>
        </w:tc>
      </w:tr>
    </w:tbl>
    <w:p w14:paraId="2E0C49A4" w14:textId="77777777" w:rsidR="00AD2202" w:rsidRDefault="00607BB2">
      <w:pPr>
        <w:pStyle w:val="tablehead"/>
      </w:pPr>
      <w:r>
        <w:t>the comparison between labels</w:t>
      </w:r>
    </w:p>
    <w:p w14:paraId="2871EA7A" w14:textId="77777777" w:rsidR="00AD2202" w:rsidRDefault="00AD2202">
      <w:pPr>
        <w:rPr>
          <w:rFonts w:ascii="Times New Roman" w:hAnsi="Times New Roman" w:cs="Times New Roman"/>
          <w:color w:val="000000" w:themeColor="text1"/>
          <w:sz w:val="20"/>
          <w:szCs w:val="20"/>
        </w:rPr>
      </w:pPr>
    </w:p>
    <w:p w14:paraId="353D1241" w14:textId="77777777" w:rsidR="00AD2202" w:rsidRDefault="00607BB2">
      <w:pPr>
        <w:pStyle w:val="ListParagraph"/>
        <w:numPr>
          <w:ilvl w:val="0"/>
          <w:numId w:val="4"/>
        </w:num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Discussion</w:t>
      </w:r>
    </w:p>
    <w:p w14:paraId="02F2097B" w14:textId="77777777" w:rsidR="00AD2202" w:rsidRDefault="00607BB2">
      <w:pPr>
        <w:pStyle w:val="ListParagraph"/>
        <w:numPr>
          <w:ilvl w:val="255"/>
          <w:numId w:val="0"/>
        </w:numPr>
        <w:ind w:firstLineChars="200" w:firstLine="400"/>
        <w:jc w:val="both"/>
        <w:rPr>
          <w:rFonts w:ascii="Times New Roman" w:eastAsia="SimSun" w:hAnsi="Times New Roman" w:cs="Times New Roman"/>
          <w:spacing w:val="-1"/>
          <w:sz w:val="20"/>
          <w:szCs w:val="20"/>
        </w:rPr>
      </w:pPr>
      <w:r>
        <w:rPr>
          <w:rFonts w:ascii="Times New Roman" w:hAnsi="Times New Roman" w:cs="Times New Roman"/>
          <w:color w:val="000000" w:themeColor="text1"/>
          <w:sz w:val="20"/>
          <w:szCs w:val="20"/>
        </w:rPr>
        <w:t>A</w:t>
      </w:r>
      <w:r>
        <w:rPr>
          <w:rFonts w:ascii="Times New Roman" w:eastAsia="SimSun" w:hAnsi="Times New Roman" w:cs="Times New Roman"/>
          <w:spacing w:val="-1"/>
          <w:sz w:val="20"/>
          <w:szCs w:val="20"/>
        </w:rPr>
        <w:t xml:space="preserve">t least partially, the experiment has resulted successful result, the clustering for obvious differences are persuasive. This is because the Representation Learning process is successful in when images are largely different. However, during the other half of the occasion where SimCLR handles with more complex images, the Representation learning process is not effective enough, with consideration of the subsequent clustering should be flawless. This is due to the SimCLR model is formed based on the assumption that there is a balanced distribution of different kinds of images across the entire dataset, unlike the everyday situation, where people cannot guarantee the distribution.[10] </w:t>
      </w:r>
    </w:p>
    <w:p w14:paraId="1A625A33" w14:textId="77777777" w:rsidR="00AD2202" w:rsidRDefault="00AD2202">
      <w:pPr>
        <w:pStyle w:val="ListParagraph"/>
        <w:rPr>
          <w:rFonts w:ascii="Times New Roman" w:hAnsi="Times New Roman" w:cs="Times New Roman"/>
          <w:color w:val="000000" w:themeColor="text1"/>
          <w:sz w:val="20"/>
          <w:szCs w:val="20"/>
        </w:rPr>
      </w:pPr>
    </w:p>
    <w:p w14:paraId="4A2B17F1" w14:textId="77777777" w:rsidR="00AD2202" w:rsidRDefault="00607BB2">
      <w:pPr>
        <w:pStyle w:val="ListParagraph"/>
        <w:numPr>
          <w:ilvl w:val="0"/>
          <w:numId w:val="4"/>
        </w:num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Conclusion</w:t>
      </w:r>
    </w:p>
    <w:p w14:paraId="724258FB" w14:textId="77777777" w:rsidR="00AD2202" w:rsidRDefault="00607BB2">
      <w:pPr>
        <w:ind w:firstLineChars="200" w:firstLine="40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The entire experiment is a simulation of a possible simple, quick self-labeling process in everyday life for separating largely distinct objects. </w:t>
      </w:r>
      <w:r>
        <w:rPr>
          <w:rFonts w:ascii="Times New Roman" w:hAnsi="Times New Roman" w:cs="Times New Roman"/>
          <w:color w:val="000000" w:themeColor="text1"/>
          <w:sz w:val="20"/>
          <w:szCs w:val="20"/>
        </w:rPr>
        <w:lastRenderedPageBreak/>
        <w:t>Such requirement to organize people’s picture storage in smartphones are to an extent achievable. And whilst helping people to select the favorable online persona, it is also usable. The future of this entire thought process can be integrated and implement into mobile programs that is much more user-friendly than these bare codes. But before any commercialized usage can be put forward, the accuracy of the image classification with semantically similar pictures should improve. Secondly, I am expecting the development of self-labelling can be more related to people’s social life, so that more commercial opportunities can stimulate the development.</w:t>
      </w:r>
    </w:p>
    <w:p w14:paraId="765C8C9E" w14:textId="77777777" w:rsidR="00AD2202" w:rsidRDefault="00AD2202">
      <w:pPr>
        <w:rPr>
          <w:rFonts w:ascii="Times New Roman" w:hAnsi="Times New Roman" w:cs="Times New Roman"/>
          <w:color w:val="000000" w:themeColor="text1"/>
          <w:sz w:val="20"/>
          <w:szCs w:val="20"/>
        </w:rPr>
      </w:pPr>
    </w:p>
    <w:p w14:paraId="578B77EB" w14:textId="77777777" w:rsidR="00AD2202" w:rsidRDefault="00607BB2">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References:</w:t>
      </w:r>
    </w:p>
    <w:p w14:paraId="1C844937" w14:textId="2001F24B"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ins w:id="42" w:author="Tim Kong" w:date="2022-08-04T19:05:00Z">
        <w:r w:rsidR="002C0765" w:rsidRPr="002C0765">
          <w:t xml:space="preserve"> </w:t>
        </w:r>
        <w:r w:rsidR="002C0765" w:rsidRPr="002C0765">
          <w:rPr>
            <w:rFonts w:ascii="Times New Roman" w:hAnsi="Times New Roman" w:cs="Times New Roman"/>
            <w:color w:val="000000" w:themeColor="text1"/>
            <w:sz w:val="16"/>
            <w:szCs w:val="16"/>
          </w:rPr>
          <w:t>L</w:t>
        </w:r>
      </w:ins>
      <w:ins w:id="43" w:author="Tim Kong" w:date="2022-08-04T19:19:00Z">
        <w:r w:rsidR="00290064">
          <w:rPr>
            <w:rFonts w:ascii="Times New Roman" w:hAnsi="Times New Roman" w:cs="Times New Roman"/>
            <w:color w:val="000000" w:themeColor="text1"/>
            <w:sz w:val="16"/>
            <w:szCs w:val="16"/>
          </w:rPr>
          <w:t>.</w:t>
        </w:r>
      </w:ins>
      <w:ins w:id="44" w:author="Tim Kong" w:date="2022-08-04T19:05:00Z">
        <w:r w:rsidR="002C0765" w:rsidRPr="002C0765">
          <w:rPr>
            <w:rFonts w:ascii="Times New Roman" w:hAnsi="Times New Roman" w:cs="Times New Roman"/>
            <w:color w:val="000000" w:themeColor="text1"/>
            <w:sz w:val="16"/>
            <w:szCs w:val="16"/>
          </w:rPr>
          <w:t xml:space="preserve"> Liu</w:t>
        </w:r>
        <w:r w:rsidR="002C0765">
          <w:rPr>
            <w:rFonts w:ascii="Times New Roman" w:hAnsi="Times New Roman" w:cs="Times New Roman"/>
            <w:color w:val="000000" w:themeColor="text1"/>
            <w:sz w:val="16"/>
            <w:szCs w:val="16"/>
          </w:rPr>
          <w:t>,</w:t>
        </w:r>
        <w:r w:rsidR="002C0765" w:rsidRPr="002C0765">
          <w:rPr>
            <w:rFonts w:ascii="Times New Roman" w:hAnsi="Times New Roman" w:cs="Times New Roman"/>
            <w:color w:val="000000" w:themeColor="text1"/>
            <w:sz w:val="16"/>
            <w:szCs w:val="16"/>
          </w:rPr>
          <w:t xml:space="preserve"> Y</w:t>
        </w:r>
      </w:ins>
      <w:ins w:id="45" w:author="Tim Kong" w:date="2022-08-04T19:19:00Z">
        <w:r w:rsidR="00290064">
          <w:rPr>
            <w:rFonts w:ascii="Times New Roman" w:hAnsi="Times New Roman" w:cs="Times New Roman"/>
            <w:color w:val="000000" w:themeColor="text1"/>
            <w:sz w:val="16"/>
            <w:szCs w:val="16"/>
          </w:rPr>
          <w:t>.</w:t>
        </w:r>
      </w:ins>
      <w:ins w:id="46" w:author="Tim Kong" w:date="2022-08-04T19:05:00Z">
        <w:r w:rsidR="002C0765" w:rsidRPr="002C0765">
          <w:rPr>
            <w:rFonts w:ascii="Times New Roman" w:hAnsi="Times New Roman" w:cs="Times New Roman"/>
            <w:color w:val="000000" w:themeColor="text1"/>
            <w:sz w:val="16"/>
            <w:szCs w:val="16"/>
          </w:rPr>
          <w:t xml:space="preserve"> Wang</w:t>
        </w:r>
        <w:r w:rsidR="002C0765">
          <w:rPr>
            <w:rFonts w:ascii="Times New Roman" w:hAnsi="Times New Roman" w:cs="Times New Roman"/>
            <w:color w:val="000000" w:themeColor="text1"/>
            <w:sz w:val="16"/>
            <w:szCs w:val="16"/>
          </w:rPr>
          <w:t xml:space="preserve"> and</w:t>
        </w:r>
        <w:r w:rsidR="002C0765" w:rsidRPr="002C0765">
          <w:rPr>
            <w:rFonts w:ascii="Times New Roman" w:hAnsi="Times New Roman" w:cs="Times New Roman"/>
            <w:color w:val="000000" w:themeColor="text1"/>
            <w:sz w:val="16"/>
            <w:szCs w:val="16"/>
          </w:rPr>
          <w:t xml:space="preserve"> W</w:t>
        </w:r>
      </w:ins>
      <w:ins w:id="47" w:author="Tim Kong" w:date="2022-08-04T19:19:00Z">
        <w:r w:rsidR="00290064">
          <w:rPr>
            <w:rFonts w:ascii="Times New Roman" w:hAnsi="Times New Roman" w:cs="Times New Roman"/>
            <w:color w:val="000000" w:themeColor="text1"/>
            <w:sz w:val="16"/>
            <w:szCs w:val="16"/>
          </w:rPr>
          <w:t>.</w:t>
        </w:r>
      </w:ins>
      <w:ins w:id="48" w:author="Tim Kong" w:date="2022-08-04T19:05:00Z">
        <w:r w:rsidR="002C0765" w:rsidRPr="002C0765">
          <w:rPr>
            <w:rFonts w:ascii="Times New Roman" w:hAnsi="Times New Roman" w:cs="Times New Roman"/>
            <w:color w:val="000000" w:themeColor="text1"/>
            <w:sz w:val="16"/>
            <w:szCs w:val="16"/>
          </w:rPr>
          <w:t xml:space="preserve"> Chi</w:t>
        </w:r>
      </w:ins>
      <w:del w:id="49" w:author="Tim Kong" w:date="2022-08-04T19:05:00Z">
        <w:r w:rsidRPr="002C0765" w:rsidDel="002C0765">
          <w:rPr>
            <w:rFonts w:ascii="Times New Roman" w:hAnsi="Times New Roman" w:cs="Times New Roman"/>
            <w:color w:val="000000" w:themeColor="text1"/>
            <w:sz w:val="16"/>
            <w:szCs w:val="16"/>
          </w:rPr>
          <w:delText xml:space="preserve"> L. Liu, Y. Wang and W. Chi</w:delText>
        </w:r>
      </w:del>
      <w:r w:rsidRPr="002C0765">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rPr>
        <w:t xml:space="preserve">"Image Recognition Technology Based on Machine Learning," </w:t>
      </w:r>
      <w:del w:id="50" w:author="Tim Kong" w:date="2022-08-04T19:28:00Z">
        <w:r w:rsidDel="00711FEB">
          <w:rPr>
            <w:rFonts w:ascii="Times New Roman" w:hAnsi="Times New Roman" w:cs="Times New Roman"/>
            <w:color w:val="000000" w:themeColor="text1"/>
            <w:sz w:val="16"/>
            <w:szCs w:val="16"/>
          </w:rPr>
          <w:delText xml:space="preserve">in </w:delText>
        </w:r>
      </w:del>
      <w:r>
        <w:rPr>
          <w:rFonts w:ascii="Times New Roman" w:hAnsi="Times New Roman" w:cs="Times New Roman"/>
          <w:color w:val="000000" w:themeColor="text1"/>
          <w:sz w:val="16"/>
          <w:szCs w:val="16"/>
        </w:rPr>
        <w:t>IEEE Access, doi: 10.1109/ACCESS.2020.3021590.</w:t>
      </w:r>
    </w:p>
    <w:p w14:paraId="19F98A77" w14:textId="77777777" w:rsidR="00AD2202" w:rsidRDefault="00AD2202">
      <w:pPr>
        <w:rPr>
          <w:rFonts w:ascii="Times New Roman" w:hAnsi="Times New Roman" w:cs="Times New Roman"/>
          <w:color w:val="000000" w:themeColor="text1"/>
          <w:sz w:val="16"/>
          <w:szCs w:val="16"/>
        </w:rPr>
      </w:pPr>
    </w:p>
    <w:p w14:paraId="1541B5A6" w14:textId="1B2C7A86"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w:t>
      </w:r>
      <w:r>
        <w:t xml:space="preserve"> </w:t>
      </w:r>
      <w:r>
        <w:rPr>
          <w:rFonts w:ascii="Times New Roman" w:hAnsi="Times New Roman" w:cs="Times New Roman"/>
          <w:color w:val="000000" w:themeColor="text1"/>
          <w:sz w:val="16"/>
          <w:szCs w:val="16"/>
        </w:rPr>
        <w:t>O</w:t>
      </w:r>
      <w:ins w:id="51" w:author="Tim Kong" w:date="2022-08-04T19:19:00Z">
        <w:r w:rsidR="00290064">
          <w:rPr>
            <w:rFonts w:ascii="Times New Roman" w:hAnsi="Times New Roman" w:cs="Times New Roman"/>
            <w:color w:val="000000" w:themeColor="text1"/>
            <w:sz w:val="16"/>
            <w:szCs w:val="16"/>
          </w:rPr>
          <w:t>.</w:t>
        </w:r>
      </w:ins>
      <w:del w:id="52" w:author="Tim Kong" w:date="2022-08-04T19:19:00Z">
        <w:r w:rsidDel="00290064">
          <w:rPr>
            <w:rFonts w:ascii="Times New Roman" w:hAnsi="Times New Roman" w:cs="Times New Roman"/>
            <w:color w:val="000000" w:themeColor="text1"/>
            <w:sz w:val="16"/>
            <w:szCs w:val="16"/>
          </w:rPr>
          <w:delText>’Shea,</w:delText>
        </w:r>
      </w:del>
      <w:r>
        <w:rPr>
          <w:rFonts w:ascii="Times New Roman" w:hAnsi="Times New Roman" w:cs="Times New Roman"/>
          <w:color w:val="000000" w:themeColor="text1"/>
          <w:sz w:val="16"/>
          <w:szCs w:val="16"/>
        </w:rPr>
        <w:t xml:space="preserve"> Keiron and R</w:t>
      </w:r>
      <w:ins w:id="53" w:author="Tim Kong" w:date="2022-08-04T19:19:00Z">
        <w:r w:rsidR="00290064">
          <w:rPr>
            <w:rFonts w:ascii="Times New Roman" w:hAnsi="Times New Roman" w:cs="Times New Roman"/>
            <w:color w:val="000000" w:themeColor="text1"/>
            <w:sz w:val="16"/>
            <w:szCs w:val="16"/>
          </w:rPr>
          <w:t>.</w:t>
        </w:r>
      </w:ins>
      <w:del w:id="54" w:author="Tim Kong" w:date="2022-08-04T19:19:00Z">
        <w:r w:rsidDel="00290064">
          <w:rPr>
            <w:rFonts w:ascii="Times New Roman" w:hAnsi="Times New Roman" w:cs="Times New Roman"/>
            <w:color w:val="000000" w:themeColor="text1"/>
            <w:sz w:val="16"/>
            <w:szCs w:val="16"/>
          </w:rPr>
          <w:delText>yan</w:delText>
        </w:r>
      </w:del>
      <w:r>
        <w:rPr>
          <w:rFonts w:ascii="Times New Roman" w:hAnsi="Times New Roman" w:cs="Times New Roman"/>
          <w:color w:val="000000" w:themeColor="text1"/>
          <w:sz w:val="16"/>
          <w:szCs w:val="16"/>
        </w:rPr>
        <w:t xml:space="preserve"> Nash, “An Introduction to Convolutional Neural Networks.” ArXiv abs/1511.08458 (2015): n. pag.</w:t>
      </w:r>
    </w:p>
    <w:p w14:paraId="14E2608C" w14:textId="77777777" w:rsidR="00AD2202" w:rsidRDefault="00AD2202">
      <w:pPr>
        <w:rPr>
          <w:rFonts w:ascii="Times New Roman" w:hAnsi="Times New Roman" w:cs="Times New Roman"/>
          <w:color w:val="000000" w:themeColor="text1"/>
          <w:sz w:val="16"/>
          <w:szCs w:val="16"/>
        </w:rPr>
      </w:pPr>
    </w:p>
    <w:p w14:paraId="4B9E9A06" w14:textId="67DA960C"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[3]</w:t>
      </w:r>
      <w:commentRangeStart w:id="55"/>
      <w:r>
        <w:t xml:space="preserve"> </w:t>
      </w:r>
      <w:ins w:id="56" w:author="Tim Kong" w:date="2022-08-04T19:24:00Z">
        <w:r w:rsidR="00290064" w:rsidRPr="00290064">
          <w:rPr>
            <w:rFonts w:ascii="Times New Roman" w:hAnsi="Times New Roman" w:cs="Times New Roman"/>
            <w:color w:val="000000" w:themeColor="text1"/>
            <w:sz w:val="16"/>
            <w:szCs w:val="16"/>
          </w:rPr>
          <w:t>A. Krizhevsky</w:t>
        </w:r>
      </w:ins>
      <w:ins w:id="57" w:author="Tim Kong" w:date="2022-08-04T19:40:00Z">
        <w:r w:rsidR="0034202A">
          <w:rPr>
            <w:rFonts w:ascii="Times New Roman" w:hAnsi="Times New Roman" w:cs="Times New Roman"/>
            <w:color w:val="000000" w:themeColor="text1"/>
            <w:sz w:val="16"/>
            <w:szCs w:val="16"/>
          </w:rPr>
          <w:t>,</w:t>
        </w:r>
      </w:ins>
      <w:ins w:id="58" w:author="Tim Kong" w:date="2022-08-04T19:24:00Z">
        <w:r w:rsidR="00290064" w:rsidRPr="00290064">
          <w:rPr>
            <w:rFonts w:ascii="Times New Roman" w:hAnsi="Times New Roman" w:cs="Times New Roman"/>
            <w:color w:val="000000" w:themeColor="text1"/>
            <w:sz w:val="16"/>
            <w:szCs w:val="16"/>
          </w:rPr>
          <w:t xml:space="preserve"> I</w:t>
        </w:r>
      </w:ins>
      <w:ins w:id="59" w:author="Tim Kong" w:date="2022-08-04T19:25:00Z">
        <w:r w:rsidR="00290064">
          <w:rPr>
            <w:rFonts w:ascii="Times New Roman" w:hAnsi="Times New Roman" w:cs="Times New Roman"/>
            <w:color w:val="000000" w:themeColor="text1"/>
            <w:sz w:val="16"/>
            <w:szCs w:val="16"/>
          </w:rPr>
          <w:t>.</w:t>
        </w:r>
      </w:ins>
      <w:ins w:id="60" w:author="Tim Kong" w:date="2022-08-04T19:24:00Z">
        <w:r w:rsidR="00290064" w:rsidRPr="00290064">
          <w:rPr>
            <w:rFonts w:ascii="Times New Roman" w:hAnsi="Times New Roman" w:cs="Times New Roman"/>
            <w:color w:val="000000" w:themeColor="text1"/>
            <w:sz w:val="16"/>
            <w:szCs w:val="16"/>
          </w:rPr>
          <w:t xml:space="preserve"> Sutskever</w:t>
        </w:r>
      </w:ins>
      <w:ins w:id="61" w:author="Tim Kong" w:date="2022-08-04T19:40:00Z">
        <w:r w:rsidR="0034202A">
          <w:rPr>
            <w:rFonts w:ascii="Times New Roman" w:hAnsi="Times New Roman" w:cs="Times New Roman"/>
            <w:color w:val="000000" w:themeColor="text1"/>
            <w:sz w:val="16"/>
            <w:szCs w:val="16"/>
          </w:rPr>
          <w:t xml:space="preserve"> and</w:t>
        </w:r>
      </w:ins>
      <w:ins w:id="62" w:author="Tim Kong" w:date="2022-08-04T19:24:00Z">
        <w:r w:rsidR="00290064" w:rsidRPr="00290064">
          <w:rPr>
            <w:rFonts w:ascii="Times New Roman" w:hAnsi="Times New Roman" w:cs="Times New Roman"/>
            <w:color w:val="000000" w:themeColor="text1"/>
            <w:sz w:val="16"/>
            <w:szCs w:val="16"/>
          </w:rPr>
          <w:t xml:space="preserve"> G</w:t>
        </w:r>
      </w:ins>
      <w:ins w:id="63" w:author="Tim Kong" w:date="2022-08-04T19:25:00Z">
        <w:r w:rsidR="00290064">
          <w:rPr>
            <w:rFonts w:ascii="Times New Roman" w:hAnsi="Times New Roman" w:cs="Times New Roman"/>
            <w:color w:val="000000" w:themeColor="text1"/>
            <w:sz w:val="16"/>
            <w:szCs w:val="16"/>
          </w:rPr>
          <w:t>.</w:t>
        </w:r>
      </w:ins>
      <w:ins w:id="64" w:author="Tim Kong" w:date="2022-08-04T19:24:00Z">
        <w:r w:rsidR="00290064" w:rsidRPr="00290064">
          <w:rPr>
            <w:rFonts w:ascii="Times New Roman" w:hAnsi="Times New Roman" w:cs="Times New Roman"/>
            <w:color w:val="000000" w:themeColor="text1"/>
            <w:sz w:val="16"/>
            <w:szCs w:val="16"/>
          </w:rPr>
          <w:t xml:space="preserve"> E. Hinton</w:t>
        </w:r>
      </w:ins>
      <w:ins w:id="65" w:author="Tim Kong" w:date="2022-08-04T19:27:00Z">
        <w:r w:rsidR="00711FEB">
          <w:rPr>
            <w:rFonts w:ascii="Times New Roman" w:hAnsi="Times New Roman" w:cs="Times New Roman"/>
            <w:color w:val="000000" w:themeColor="text1"/>
            <w:sz w:val="16"/>
            <w:szCs w:val="16"/>
          </w:rPr>
          <w:t>,</w:t>
        </w:r>
      </w:ins>
      <w:ins w:id="66" w:author="Tim Kong" w:date="2022-08-04T19:24:00Z">
        <w:r w:rsidR="00290064" w:rsidRPr="00290064" w:rsidDel="00290064">
          <w:rPr>
            <w:rFonts w:ascii="Times New Roman" w:hAnsi="Times New Roman" w:cs="Times New Roman"/>
            <w:color w:val="000000" w:themeColor="text1"/>
            <w:sz w:val="16"/>
            <w:szCs w:val="16"/>
          </w:rPr>
          <w:t xml:space="preserve"> </w:t>
        </w:r>
      </w:ins>
      <w:del w:id="67" w:author="Tim Kong" w:date="2022-08-04T19:24:00Z">
        <w:r w:rsidDel="00290064">
          <w:rPr>
            <w:rFonts w:ascii="Times New Roman" w:hAnsi="Times New Roman" w:cs="Times New Roman"/>
            <w:color w:val="000000" w:themeColor="text1"/>
            <w:sz w:val="16"/>
            <w:szCs w:val="16"/>
          </w:rPr>
          <w:delText>Krizhevsky, A., Sutskever, I.</w:delText>
        </w:r>
        <w:commentRangeEnd w:id="55"/>
        <w:r w:rsidR="001311E7" w:rsidDel="00290064">
          <w:rPr>
            <w:rStyle w:val="CommentReference"/>
          </w:rPr>
          <w:commentReference w:id="55"/>
        </w:r>
        <w:r w:rsidDel="00290064">
          <w:rPr>
            <w:rFonts w:ascii="Times New Roman" w:hAnsi="Times New Roman" w:cs="Times New Roman"/>
            <w:color w:val="000000" w:themeColor="text1"/>
            <w:sz w:val="16"/>
            <w:szCs w:val="16"/>
          </w:rPr>
          <w:delText xml:space="preserve">, Hinton, G.E., </w:delText>
        </w:r>
      </w:del>
      <w:r>
        <w:rPr>
          <w:rFonts w:ascii="Times New Roman" w:hAnsi="Times New Roman" w:cs="Times New Roman"/>
          <w:color w:val="000000" w:themeColor="text1"/>
          <w:sz w:val="16"/>
          <w:szCs w:val="16"/>
        </w:rPr>
        <w:t>“Imagenet classification with deep convolutional neural networks.” NIPS (2012)</w:t>
      </w:r>
    </w:p>
    <w:p w14:paraId="1E87B6BE" w14:textId="77777777" w:rsidR="00AD2202" w:rsidRDefault="00AD2202">
      <w:pPr>
        <w:rPr>
          <w:rFonts w:ascii="Times New Roman" w:hAnsi="Times New Roman" w:cs="Times New Roman"/>
          <w:color w:val="000000" w:themeColor="text1"/>
          <w:sz w:val="16"/>
          <w:szCs w:val="16"/>
        </w:rPr>
      </w:pPr>
    </w:p>
    <w:p w14:paraId="577A5357" w14:textId="7F87C286"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[4]</w:t>
      </w:r>
      <w:r>
        <w:t xml:space="preserve"> </w:t>
      </w:r>
      <w:ins w:id="68" w:author="Tim Kong" w:date="2022-08-04T19:26:00Z">
        <w:r w:rsidR="00C64857" w:rsidRPr="00C64857">
          <w:rPr>
            <w:rFonts w:ascii="Times New Roman" w:hAnsi="Times New Roman" w:cs="Times New Roman"/>
            <w:color w:val="000000" w:themeColor="text1"/>
            <w:sz w:val="16"/>
            <w:szCs w:val="16"/>
            <w:rPrChange w:id="69" w:author="Tim Kong" w:date="2022-08-04T19:26:00Z">
              <w:rPr/>
            </w:rPrChange>
          </w:rPr>
          <w:t>K</w:t>
        </w:r>
        <w:r w:rsidR="00C64857">
          <w:rPr>
            <w:rFonts w:ascii="Times New Roman" w:hAnsi="Times New Roman" w:cs="Times New Roman"/>
            <w:color w:val="000000" w:themeColor="text1"/>
            <w:sz w:val="16"/>
            <w:szCs w:val="16"/>
          </w:rPr>
          <w:t>.</w:t>
        </w:r>
        <w:r w:rsidR="00C64857" w:rsidRPr="00C64857">
          <w:rPr>
            <w:rFonts w:ascii="Times New Roman" w:hAnsi="Times New Roman" w:cs="Times New Roman"/>
            <w:color w:val="000000" w:themeColor="text1"/>
            <w:sz w:val="16"/>
            <w:szCs w:val="16"/>
            <w:rPrChange w:id="70" w:author="Tim Kong" w:date="2022-08-04T19:26:00Z">
              <w:rPr/>
            </w:rPrChange>
          </w:rPr>
          <w:t xml:space="preserve"> Simonyan</w:t>
        </w:r>
      </w:ins>
      <w:ins w:id="71" w:author="Tim Kong" w:date="2022-08-04T19:40:00Z">
        <w:r w:rsidR="0034202A">
          <w:rPr>
            <w:rFonts w:ascii="Times New Roman" w:hAnsi="Times New Roman" w:cs="Times New Roman"/>
            <w:color w:val="000000" w:themeColor="text1"/>
            <w:sz w:val="16"/>
            <w:szCs w:val="16"/>
          </w:rPr>
          <w:t xml:space="preserve"> and</w:t>
        </w:r>
      </w:ins>
      <w:ins w:id="72" w:author="Tim Kong" w:date="2022-08-04T19:26:00Z">
        <w:r w:rsidR="00C64857" w:rsidRPr="00C64857">
          <w:rPr>
            <w:rFonts w:ascii="Times New Roman" w:hAnsi="Times New Roman" w:cs="Times New Roman"/>
            <w:color w:val="000000" w:themeColor="text1"/>
            <w:sz w:val="16"/>
            <w:szCs w:val="16"/>
            <w:rPrChange w:id="73" w:author="Tim Kong" w:date="2022-08-04T19:26:00Z">
              <w:rPr/>
            </w:rPrChange>
          </w:rPr>
          <w:t xml:space="preserve"> A</w:t>
        </w:r>
        <w:r w:rsidR="00C64857">
          <w:rPr>
            <w:rFonts w:ascii="Times New Roman" w:hAnsi="Times New Roman" w:cs="Times New Roman"/>
            <w:color w:val="000000" w:themeColor="text1"/>
            <w:sz w:val="16"/>
            <w:szCs w:val="16"/>
          </w:rPr>
          <w:t>.</w:t>
        </w:r>
        <w:r w:rsidR="00C64857" w:rsidRPr="00C64857">
          <w:rPr>
            <w:rFonts w:ascii="Times New Roman" w:hAnsi="Times New Roman" w:cs="Times New Roman"/>
            <w:color w:val="000000" w:themeColor="text1"/>
            <w:sz w:val="16"/>
            <w:szCs w:val="16"/>
            <w:rPrChange w:id="74" w:author="Tim Kong" w:date="2022-08-04T19:26:00Z">
              <w:rPr/>
            </w:rPrChange>
          </w:rPr>
          <w:t xml:space="preserve"> Zisserman</w:t>
        </w:r>
      </w:ins>
      <w:ins w:id="75" w:author="Tim Kong" w:date="2022-08-04T19:27:00Z">
        <w:r w:rsidR="00711FEB">
          <w:rPr>
            <w:rFonts w:ascii="Times New Roman" w:hAnsi="Times New Roman" w:cs="Times New Roman"/>
            <w:color w:val="000000" w:themeColor="text1"/>
            <w:sz w:val="16"/>
            <w:szCs w:val="16"/>
          </w:rPr>
          <w:t>,</w:t>
        </w:r>
      </w:ins>
      <w:ins w:id="76" w:author="Tim Kong" w:date="2022-08-04T19:26:00Z">
        <w:r w:rsidR="00C64857" w:rsidRPr="00C64857" w:rsidDel="00C64857">
          <w:t xml:space="preserve"> </w:t>
        </w:r>
      </w:ins>
      <w:del w:id="77" w:author="Tim Kong" w:date="2022-08-04T19:26:00Z">
        <w:r w:rsidDel="00C64857">
          <w:rPr>
            <w:rFonts w:ascii="Times New Roman" w:hAnsi="Times New Roman" w:cs="Times New Roman"/>
            <w:color w:val="000000" w:themeColor="text1"/>
            <w:sz w:val="16"/>
            <w:szCs w:val="16"/>
          </w:rPr>
          <w:delText xml:space="preserve">Simonyan, K., Zisserman, A., </w:delText>
        </w:r>
      </w:del>
      <w:r>
        <w:rPr>
          <w:rFonts w:ascii="Times New Roman" w:hAnsi="Times New Roman" w:cs="Times New Roman"/>
          <w:color w:val="000000" w:themeColor="text1"/>
          <w:sz w:val="16"/>
          <w:szCs w:val="16"/>
        </w:rPr>
        <w:t>“Very deep convolutional networks for large-scale image recognition.” ICLR (2015)</w:t>
      </w:r>
    </w:p>
    <w:p w14:paraId="0ADC12EA" w14:textId="77777777" w:rsidR="00AD2202" w:rsidRDefault="00AD2202">
      <w:pPr>
        <w:rPr>
          <w:rFonts w:ascii="Times New Roman" w:hAnsi="Times New Roman" w:cs="Times New Roman"/>
          <w:color w:val="000000" w:themeColor="text1"/>
          <w:sz w:val="16"/>
          <w:szCs w:val="16"/>
        </w:rPr>
      </w:pPr>
    </w:p>
    <w:p w14:paraId="37CE5A79" w14:textId="7EA784B1"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[5]</w:t>
      </w:r>
      <w:r>
        <w:t xml:space="preserve"> </w:t>
      </w:r>
      <w:ins w:id="78" w:author="Tim Kong" w:date="2022-08-04T19:27:00Z">
        <w:r w:rsidR="00711FEB" w:rsidRPr="00711FEB">
          <w:rPr>
            <w:rFonts w:ascii="Times New Roman" w:hAnsi="Times New Roman" w:cs="Times New Roman"/>
            <w:color w:val="000000" w:themeColor="text1"/>
            <w:sz w:val="16"/>
            <w:szCs w:val="16"/>
            <w:rPrChange w:id="79" w:author="Tim Kong" w:date="2022-08-04T19:27:00Z">
              <w:rPr/>
            </w:rPrChange>
          </w:rPr>
          <w:t>K</w:t>
        </w:r>
      </w:ins>
      <w:ins w:id="80" w:author="Tim Kong" w:date="2022-08-04T19:28:00Z">
        <w:r w:rsidR="00711FEB">
          <w:rPr>
            <w:rFonts w:ascii="Times New Roman" w:hAnsi="Times New Roman" w:cs="Times New Roman"/>
            <w:color w:val="000000" w:themeColor="text1"/>
            <w:sz w:val="16"/>
            <w:szCs w:val="16"/>
          </w:rPr>
          <w:t>.</w:t>
        </w:r>
      </w:ins>
      <w:ins w:id="81" w:author="Tim Kong" w:date="2022-08-04T19:27:00Z">
        <w:r w:rsidR="00711FEB" w:rsidRPr="00711FEB">
          <w:rPr>
            <w:rFonts w:ascii="Times New Roman" w:hAnsi="Times New Roman" w:cs="Times New Roman"/>
            <w:color w:val="000000" w:themeColor="text1"/>
            <w:sz w:val="16"/>
            <w:szCs w:val="16"/>
            <w:rPrChange w:id="82" w:author="Tim Kong" w:date="2022-08-04T19:27:00Z">
              <w:rPr/>
            </w:rPrChange>
          </w:rPr>
          <w:t xml:space="preserve"> He</w:t>
        </w:r>
      </w:ins>
      <w:ins w:id="83" w:author="Tim Kong" w:date="2022-08-04T19:40:00Z">
        <w:r w:rsidR="0034202A">
          <w:rPr>
            <w:rFonts w:ascii="Times New Roman" w:hAnsi="Times New Roman" w:cs="Times New Roman"/>
            <w:color w:val="000000" w:themeColor="text1"/>
            <w:sz w:val="16"/>
            <w:szCs w:val="16"/>
          </w:rPr>
          <w:t>,</w:t>
        </w:r>
      </w:ins>
      <w:ins w:id="84" w:author="Tim Kong" w:date="2022-08-04T19:27:00Z">
        <w:r w:rsidR="00711FEB" w:rsidRPr="00711FEB">
          <w:rPr>
            <w:rFonts w:ascii="Times New Roman" w:hAnsi="Times New Roman" w:cs="Times New Roman"/>
            <w:color w:val="000000" w:themeColor="text1"/>
            <w:sz w:val="16"/>
            <w:szCs w:val="16"/>
            <w:rPrChange w:id="85" w:author="Tim Kong" w:date="2022-08-04T19:27:00Z">
              <w:rPr/>
            </w:rPrChange>
          </w:rPr>
          <w:t xml:space="preserve"> X</w:t>
        </w:r>
      </w:ins>
      <w:ins w:id="86" w:author="Tim Kong" w:date="2022-08-04T19:28:00Z">
        <w:r w:rsidR="00711FEB">
          <w:rPr>
            <w:rFonts w:ascii="Times New Roman" w:hAnsi="Times New Roman" w:cs="Times New Roman"/>
            <w:color w:val="000000" w:themeColor="text1"/>
            <w:sz w:val="16"/>
            <w:szCs w:val="16"/>
          </w:rPr>
          <w:t>.</w:t>
        </w:r>
      </w:ins>
      <w:ins w:id="87" w:author="Tim Kong" w:date="2022-08-04T19:27:00Z">
        <w:r w:rsidR="00711FEB" w:rsidRPr="00711FEB">
          <w:rPr>
            <w:rFonts w:ascii="Times New Roman" w:hAnsi="Times New Roman" w:cs="Times New Roman"/>
            <w:color w:val="000000" w:themeColor="text1"/>
            <w:sz w:val="16"/>
            <w:szCs w:val="16"/>
            <w:rPrChange w:id="88" w:author="Tim Kong" w:date="2022-08-04T19:27:00Z">
              <w:rPr/>
            </w:rPrChange>
          </w:rPr>
          <w:t xml:space="preserve"> Zhang</w:t>
        </w:r>
      </w:ins>
      <w:ins w:id="89" w:author="Tim Kong" w:date="2022-08-04T19:40:00Z">
        <w:r w:rsidR="0034202A">
          <w:rPr>
            <w:rFonts w:ascii="Times New Roman" w:hAnsi="Times New Roman" w:cs="Times New Roman"/>
            <w:color w:val="000000" w:themeColor="text1"/>
            <w:sz w:val="16"/>
            <w:szCs w:val="16"/>
          </w:rPr>
          <w:t>,</w:t>
        </w:r>
      </w:ins>
      <w:ins w:id="90" w:author="Tim Kong" w:date="2022-08-04T19:27:00Z">
        <w:r w:rsidR="00711FEB" w:rsidRPr="00711FEB">
          <w:rPr>
            <w:rFonts w:ascii="Times New Roman" w:hAnsi="Times New Roman" w:cs="Times New Roman"/>
            <w:color w:val="000000" w:themeColor="text1"/>
            <w:sz w:val="16"/>
            <w:szCs w:val="16"/>
            <w:rPrChange w:id="91" w:author="Tim Kong" w:date="2022-08-04T19:27:00Z">
              <w:rPr/>
            </w:rPrChange>
          </w:rPr>
          <w:t xml:space="preserve"> S</w:t>
        </w:r>
      </w:ins>
      <w:ins w:id="92" w:author="Tim Kong" w:date="2022-08-04T19:28:00Z">
        <w:r w:rsidR="00711FEB">
          <w:rPr>
            <w:rFonts w:ascii="Times New Roman" w:hAnsi="Times New Roman" w:cs="Times New Roman"/>
            <w:color w:val="000000" w:themeColor="text1"/>
            <w:sz w:val="16"/>
            <w:szCs w:val="16"/>
          </w:rPr>
          <w:t>.</w:t>
        </w:r>
      </w:ins>
      <w:ins w:id="93" w:author="Tim Kong" w:date="2022-08-04T19:27:00Z">
        <w:r w:rsidR="00711FEB" w:rsidRPr="00711FEB">
          <w:rPr>
            <w:rFonts w:ascii="Times New Roman" w:hAnsi="Times New Roman" w:cs="Times New Roman"/>
            <w:color w:val="000000" w:themeColor="text1"/>
            <w:sz w:val="16"/>
            <w:szCs w:val="16"/>
            <w:rPrChange w:id="94" w:author="Tim Kong" w:date="2022-08-04T19:27:00Z">
              <w:rPr/>
            </w:rPrChange>
          </w:rPr>
          <w:t xml:space="preserve"> Ren</w:t>
        </w:r>
      </w:ins>
      <w:ins w:id="95" w:author="Tim Kong" w:date="2022-08-04T19:40:00Z">
        <w:r w:rsidR="0034202A">
          <w:rPr>
            <w:rFonts w:ascii="Times New Roman" w:hAnsi="Times New Roman" w:cs="Times New Roman"/>
            <w:color w:val="000000" w:themeColor="text1"/>
            <w:sz w:val="16"/>
            <w:szCs w:val="16"/>
          </w:rPr>
          <w:t xml:space="preserve"> and</w:t>
        </w:r>
      </w:ins>
      <w:ins w:id="96" w:author="Tim Kong" w:date="2022-08-04T19:27:00Z">
        <w:r w:rsidR="00711FEB" w:rsidRPr="00711FEB">
          <w:rPr>
            <w:rFonts w:ascii="Times New Roman" w:hAnsi="Times New Roman" w:cs="Times New Roman"/>
            <w:color w:val="000000" w:themeColor="text1"/>
            <w:sz w:val="16"/>
            <w:szCs w:val="16"/>
            <w:rPrChange w:id="97" w:author="Tim Kong" w:date="2022-08-04T19:27:00Z">
              <w:rPr/>
            </w:rPrChange>
          </w:rPr>
          <w:t xml:space="preserve"> J</w:t>
        </w:r>
      </w:ins>
      <w:ins w:id="98" w:author="Tim Kong" w:date="2022-08-04T19:28:00Z">
        <w:r w:rsidR="00711FEB">
          <w:rPr>
            <w:rFonts w:ascii="Times New Roman" w:hAnsi="Times New Roman" w:cs="Times New Roman"/>
            <w:color w:val="000000" w:themeColor="text1"/>
            <w:sz w:val="16"/>
            <w:szCs w:val="16"/>
          </w:rPr>
          <w:t>.</w:t>
        </w:r>
      </w:ins>
      <w:ins w:id="99" w:author="Tim Kong" w:date="2022-08-04T19:27:00Z">
        <w:r w:rsidR="00711FEB" w:rsidRPr="00711FEB">
          <w:rPr>
            <w:rFonts w:ascii="Times New Roman" w:hAnsi="Times New Roman" w:cs="Times New Roman"/>
            <w:color w:val="000000" w:themeColor="text1"/>
            <w:sz w:val="16"/>
            <w:szCs w:val="16"/>
            <w:rPrChange w:id="100" w:author="Tim Kong" w:date="2022-08-04T19:27:00Z">
              <w:rPr/>
            </w:rPrChange>
          </w:rPr>
          <w:t xml:space="preserve"> Sun</w:t>
        </w:r>
        <w:r w:rsidR="00711FEB">
          <w:rPr>
            <w:rFonts w:ascii="Times New Roman" w:hAnsi="Times New Roman" w:cs="Times New Roman"/>
            <w:color w:val="000000" w:themeColor="text1"/>
            <w:sz w:val="16"/>
            <w:szCs w:val="16"/>
          </w:rPr>
          <w:t>,</w:t>
        </w:r>
        <w:r w:rsidR="00711FEB" w:rsidRPr="00711FEB" w:rsidDel="00711FEB">
          <w:rPr>
            <w:rFonts w:ascii="Times New Roman" w:hAnsi="Times New Roman" w:cs="Times New Roman"/>
            <w:color w:val="000000" w:themeColor="text1"/>
            <w:sz w:val="16"/>
            <w:szCs w:val="16"/>
            <w:rPrChange w:id="101" w:author="Tim Kong" w:date="2022-08-04T19:27:00Z">
              <w:rPr/>
            </w:rPrChange>
          </w:rPr>
          <w:t xml:space="preserve"> </w:t>
        </w:r>
      </w:ins>
      <w:ins w:id="102" w:author="Tim Kong" w:date="2022-08-04T19:28:00Z">
        <w:r w:rsidR="00711FEB">
          <w:rPr>
            <w:rFonts w:ascii="Times New Roman" w:hAnsi="Times New Roman" w:cs="Times New Roman"/>
            <w:color w:val="000000" w:themeColor="text1"/>
            <w:sz w:val="16"/>
            <w:szCs w:val="16"/>
          </w:rPr>
          <w:t>“</w:t>
        </w:r>
      </w:ins>
      <w:del w:id="103" w:author="Tim Kong" w:date="2022-08-04T19:27:00Z">
        <w:r w:rsidDel="00711FEB">
          <w:rPr>
            <w:rFonts w:ascii="Times New Roman" w:hAnsi="Times New Roman" w:cs="Times New Roman"/>
            <w:color w:val="000000" w:themeColor="text1"/>
            <w:sz w:val="16"/>
            <w:szCs w:val="16"/>
          </w:rPr>
          <w:delText xml:space="preserve">He, K., Zhang, X., Ren, S., Sun, J., </w:delText>
        </w:r>
      </w:del>
      <w:r>
        <w:rPr>
          <w:rFonts w:ascii="Times New Roman" w:hAnsi="Times New Roman" w:cs="Times New Roman"/>
          <w:color w:val="000000" w:themeColor="text1"/>
          <w:sz w:val="16"/>
          <w:szCs w:val="16"/>
        </w:rPr>
        <w:t>Deep residual learning for image recognition.</w:t>
      </w:r>
      <w:ins w:id="104" w:author="Tim Kong" w:date="2022-08-04T19:28:00Z">
        <w:r w:rsidR="00711FEB">
          <w:rPr>
            <w:rFonts w:ascii="Times New Roman" w:hAnsi="Times New Roman" w:cs="Times New Roman"/>
            <w:color w:val="000000" w:themeColor="text1"/>
            <w:sz w:val="16"/>
            <w:szCs w:val="16"/>
          </w:rPr>
          <w:t>”</w:t>
        </w:r>
      </w:ins>
      <w:r>
        <w:rPr>
          <w:rFonts w:ascii="Times New Roman" w:hAnsi="Times New Roman" w:cs="Times New Roman"/>
          <w:color w:val="000000" w:themeColor="text1"/>
          <w:sz w:val="16"/>
          <w:szCs w:val="16"/>
        </w:rPr>
        <w:t xml:space="preserve"> CVPR (2016)</w:t>
      </w:r>
    </w:p>
    <w:p w14:paraId="0271A808" w14:textId="77777777" w:rsidR="00AD2202" w:rsidRDefault="00AD2202">
      <w:pPr>
        <w:rPr>
          <w:rFonts w:ascii="Times New Roman" w:hAnsi="Times New Roman" w:cs="Times New Roman"/>
          <w:color w:val="000000" w:themeColor="text1"/>
          <w:sz w:val="16"/>
          <w:szCs w:val="16"/>
        </w:rPr>
      </w:pPr>
    </w:p>
    <w:p w14:paraId="5D47E6BD" w14:textId="0EE5362F"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[6]</w:t>
      </w:r>
      <w:ins w:id="105" w:author="Tim Kong" w:date="2022-08-04T19:29:00Z">
        <w:r w:rsidR="00853316" w:rsidRPr="00853316">
          <w:t xml:space="preserve"> </w:t>
        </w:r>
        <w:r w:rsidR="00853316" w:rsidRPr="00853316">
          <w:rPr>
            <w:rFonts w:ascii="Times New Roman" w:hAnsi="Times New Roman" w:cs="Times New Roman"/>
            <w:color w:val="000000" w:themeColor="text1"/>
            <w:sz w:val="16"/>
            <w:szCs w:val="16"/>
          </w:rPr>
          <w:t>S</w:t>
        </w:r>
        <w:r w:rsidR="00853316">
          <w:rPr>
            <w:rFonts w:ascii="Times New Roman" w:hAnsi="Times New Roman" w:cs="Times New Roman"/>
            <w:color w:val="000000" w:themeColor="text1"/>
            <w:sz w:val="16"/>
            <w:szCs w:val="16"/>
          </w:rPr>
          <w:t>.</w:t>
        </w:r>
        <w:r w:rsidR="00853316" w:rsidRPr="00853316">
          <w:rPr>
            <w:rFonts w:ascii="Times New Roman" w:hAnsi="Times New Roman" w:cs="Times New Roman"/>
            <w:color w:val="000000" w:themeColor="text1"/>
            <w:sz w:val="16"/>
            <w:szCs w:val="16"/>
          </w:rPr>
          <w:t xml:space="preserve"> Xie</w:t>
        </w:r>
      </w:ins>
      <w:ins w:id="106" w:author="Tim Kong" w:date="2022-08-04T19:40:00Z">
        <w:r w:rsidR="0034202A">
          <w:rPr>
            <w:rFonts w:ascii="Times New Roman" w:hAnsi="Times New Roman" w:cs="Times New Roman"/>
            <w:color w:val="000000" w:themeColor="text1"/>
            <w:sz w:val="16"/>
            <w:szCs w:val="16"/>
          </w:rPr>
          <w:t>,</w:t>
        </w:r>
      </w:ins>
      <w:ins w:id="107" w:author="Tim Kong" w:date="2022-08-04T19:29:00Z">
        <w:r w:rsidR="00853316" w:rsidRPr="00853316">
          <w:rPr>
            <w:rFonts w:ascii="Times New Roman" w:hAnsi="Times New Roman" w:cs="Times New Roman"/>
            <w:color w:val="000000" w:themeColor="text1"/>
            <w:sz w:val="16"/>
            <w:szCs w:val="16"/>
          </w:rPr>
          <w:t xml:space="preserve"> </w:t>
        </w:r>
        <w:r w:rsidR="00853316">
          <w:rPr>
            <w:rFonts w:ascii="Times New Roman" w:hAnsi="Times New Roman" w:cs="Times New Roman"/>
            <w:color w:val="000000" w:themeColor="text1"/>
            <w:sz w:val="16"/>
            <w:szCs w:val="16"/>
          </w:rPr>
          <w:t>R.</w:t>
        </w:r>
        <w:r w:rsidR="00853316" w:rsidRPr="00853316">
          <w:rPr>
            <w:rFonts w:ascii="Times New Roman" w:hAnsi="Times New Roman" w:cs="Times New Roman"/>
            <w:color w:val="000000" w:themeColor="text1"/>
            <w:sz w:val="16"/>
            <w:szCs w:val="16"/>
          </w:rPr>
          <w:t xml:space="preserve"> Girshick</w:t>
        </w:r>
      </w:ins>
      <w:ins w:id="108" w:author="Tim Kong" w:date="2022-08-04T19:40:00Z">
        <w:r w:rsidR="0034202A">
          <w:rPr>
            <w:rFonts w:ascii="Times New Roman" w:hAnsi="Times New Roman" w:cs="Times New Roman"/>
            <w:color w:val="000000" w:themeColor="text1"/>
            <w:sz w:val="16"/>
            <w:szCs w:val="16"/>
          </w:rPr>
          <w:t>,</w:t>
        </w:r>
      </w:ins>
      <w:ins w:id="109" w:author="Tim Kong" w:date="2022-08-04T19:29:00Z">
        <w:r w:rsidR="00853316" w:rsidRPr="00853316">
          <w:rPr>
            <w:rFonts w:ascii="Times New Roman" w:hAnsi="Times New Roman" w:cs="Times New Roman"/>
            <w:color w:val="000000" w:themeColor="text1"/>
            <w:sz w:val="16"/>
            <w:szCs w:val="16"/>
          </w:rPr>
          <w:t xml:space="preserve"> </w:t>
        </w:r>
        <w:r w:rsidR="00853316">
          <w:rPr>
            <w:rFonts w:ascii="Times New Roman" w:hAnsi="Times New Roman" w:cs="Times New Roman"/>
            <w:color w:val="000000" w:themeColor="text1"/>
            <w:sz w:val="16"/>
            <w:szCs w:val="16"/>
          </w:rPr>
          <w:t>P.</w:t>
        </w:r>
        <w:r w:rsidR="00853316" w:rsidRPr="00853316">
          <w:rPr>
            <w:rFonts w:ascii="Times New Roman" w:hAnsi="Times New Roman" w:cs="Times New Roman"/>
            <w:color w:val="000000" w:themeColor="text1"/>
            <w:sz w:val="16"/>
            <w:szCs w:val="16"/>
          </w:rPr>
          <w:t xml:space="preserve"> Dollár</w:t>
        </w:r>
      </w:ins>
      <w:ins w:id="110" w:author="Tim Kong" w:date="2022-08-04T19:40:00Z">
        <w:r w:rsidR="0034202A">
          <w:rPr>
            <w:rFonts w:ascii="Times New Roman" w:hAnsi="Times New Roman" w:cs="Times New Roman"/>
            <w:color w:val="000000" w:themeColor="text1"/>
            <w:sz w:val="16"/>
            <w:szCs w:val="16"/>
          </w:rPr>
          <w:t>,</w:t>
        </w:r>
      </w:ins>
      <w:ins w:id="111" w:author="Tim Kong" w:date="2022-08-04T19:29:00Z">
        <w:r w:rsidR="00853316" w:rsidRPr="00853316">
          <w:rPr>
            <w:rFonts w:ascii="Times New Roman" w:hAnsi="Times New Roman" w:cs="Times New Roman"/>
            <w:color w:val="000000" w:themeColor="text1"/>
            <w:sz w:val="16"/>
            <w:szCs w:val="16"/>
          </w:rPr>
          <w:t xml:space="preserve"> </w:t>
        </w:r>
        <w:r w:rsidR="00853316">
          <w:rPr>
            <w:rFonts w:ascii="Times New Roman" w:hAnsi="Times New Roman" w:cs="Times New Roman"/>
            <w:color w:val="000000" w:themeColor="text1"/>
            <w:sz w:val="16"/>
            <w:szCs w:val="16"/>
          </w:rPr>
          <w:t>Z.</w:t>
        </w:r>
        <w:r w:rsidR="00853316" w:rsidRPr="00853316">
          <w:rPr>
            <w:rFonts w:ascii="Times New Roman" w:hAnsi="Times New Roman" w:cs="Times New Roman"/>
            <w:color w:val="000000" w:themeColor="text1"/>
            <w:sz w:val="16"/>
            <w:szCs w:val="16"/>
          </w:rPr>
          <w:t xml:space="preserve"> Tu</w:t>
        </w:r>
      </w:ins>
      <w:ins w:id="112" w:author="Tim Kong" w:date="2022-08-04T19:40:00Z">
        <w:r w:rsidR="0034202A">
          <w:rPr>
            <w:rFonts w:ascii="Times New Roman" w:hAnsi="Times New Roman" w:cs="Times New Roman"/>
            <w:color w:val="000000" w:themeColor="text1"/>
            <w:sz w:val="16"/>
            <w:szCs w:val="16"/>
          </w:rPr>
          <w:t xml:space="preserve"> and</w:t>
        </w:r>
      </w:ins>
      <w:ins w:id="113" w:author="Tim Kong" w:date="2022-08-04T19:29:00Z">
        <w:r w:rsidR="00853316" w:rsidRPr="00853316">
          <w:rPr>
            <w:rFonts w:ascii="Times New Roman" w:hAnsi="Times New Roman" w:cs="Times New Roman"/>
            <w:color w:val="000000" w:themeColor="text1"/>
            <w:sz w:val="16"/>
            <w:szCs w:val="16"/>
          </w:rPr>
          <w:t xml:space="preserve"> K</w:t>
        </w:r>
        <w:r w:rsidR="00853316">
          <w:rPr>
            <w:rFonts w:ascii="Times New Roman" w:hAnsi="Times New Roman" w:cs="Times New Roman"/>
            <w:color w:val="000000" w:themeColor="text1"/>
            <w:sz w:val="16"/>
            <w:szCs w:val="16"/>
          </w:rPr>
          <w:t>.</w:t>
        </w:r>
        <w:r w:rsidR="00853316" w:rsidRPr="00853316">
          <w:rPr>
            <w:rFonts w:ascii="Times New Roman" w:hAnsi="Times New Roman" w:cs="Times New Roman"/>
            <w:color w:val="000000" w:themeColor="text1"/>
            <w:sz w:val="16"/>
            <w:szCs w:val="16"/>
          </w:rPr>
          <w:t xml:space="preserve"> He</w:t>
        </w:r>
      </w:ins>
      <w:del w:id="114" w:author="Tim Kong" w:date="2022-08-04T19:29:00Z">
        <w:r w:rsidDel="00853316">
          <w:rPr>
            <w:rFonts w:ascii="Times New Roman" w:hAnsi="Times New Roman" w:cs="Times New Roman"/>
            <w:color w:val="000000" w:themeColor="text1"/>
            <w:sz w:val="16"/>
            <w:szCs w:val="16"/>
          </w:rPr>
          <w:delText xml:space="preserve"> Xie,S., Girshick,R., Dolla ́r,P., Tu,Z., He,K.</w:delText>
        </w:r>
      </w:del>
      <w:ins w:id="115" w:author="Tim Kong" w:date="2022-08-04T19:29:00Z">
        <w:r w:rsidR="00853316">
          <w:rPr>
            <w:rFonts w:ascii="Times New Roman" w:hAnsi="Times New Roman" w:cs="Times New Roman"/>
            <w:color w:val="000000" w:themeColor="text1"/>
            <w:sz w:val="16"/>
            <w:szCs w:val="16"/>
          </w:rPr>
          <w:t>,</w:t>
        </w:r>
      </w:ins>
      <w:del w:id="116" w:author="Tim Kong" w:date="2022-08-04T19:29:00Z">
        <w:r w:rsidDel="00853316">
          <w:rPr>
            <w:rFonts w:ascii="Times New Roman" w:hAnsi="Times New Roman" w:cs="Times New Roman"/>
            <w:color w:val="000000" w:themeColor="text1"/>
            <w:sz w:val="16"/>
            <w:szCs w:val="16"/>
          </w:rPr>
          <w:delText>:</w:delText>
        </w:r>
      </w:del>
      <w:r>
        <w:rPr>
          <w:rFonts w:ascii="Times New Roman" w:hAnsi="Times New Roman" w:cs="Times New Roman"/>
          <w:color w:val="000000" w:themeColor="text1"/>
          <w:sz w:val="16"/>
          <w:szCs w:val="16"/>
        </w:rPr>
        <w:t xml:space="preserve"> </w:t>
      </w:r>
      <w:ins w:id="117" w:author="Tim Kong" w:date="2022-08-04T19:30:00Z">
        <w:r w:rsidR="00894F54">
          <w:rPr>
            <w:rFonts w:ascii="Times New Roman" w:hAnsi="Times New Roman" w:cs="Times New Roman"/>
            <w:color w:val="000000" w:themeColor="text1"/>
            <w:sz w:val="16"/>
            <w:szCs w:val="16"/>
          </w:rPr>
          <w:t>“</w:t>
        </w:r>
      </w:ins>
      <w:r>
        <w:rPr>
          <w:rFonts w:ascii="Times New Roman" w:hAnsi="Times New Roman" w:cs="Times New Roman"/>
          <w:color w:val="000000" w:themeColor="text1"/>
          <w:sz w:val="16"/>
          <w:szCs w:val="16"/>
        </w:rPr>
        <w:t>Aggregated residual transformations for deep neural networks</w:t>
      </w:r>
      <w:ins w:id="118" w:author="Tim Kong" w:date="2022-08-04T19:30:00Z">
        <w:r w:rsidR="00894F54">
          <w:rPr>
            <w:rFonts w:ascii="Times New Roman" w:hAnsi="Times New Roman" w:cs="Times New Roman"/>
            <w:color w:val="000000" w:themeColor="text1"/>
            <w:sz w:val="16"/>
            <w:szCs w:val="16"/>
          </w:rPr>
          <w:t>”</w:t>
        </w:r>
      </w:ins>
      <w:r>
        <w:rPr>
          <w:rFonts w:ascii="Times New Roman" w:hAnsi="Times New Roman" w:cs="Times New Roman"/>
          <w:color w:val="000000" w:themeColor="text1"/>
          <w:sz w:val="16"/>
          <w:szCs w:val="16"/>
        </w:rPr>
        <w:t>. CVPR (2017)</w:t>
      </w:r>
    </w:p>
    <w:p w14:paraId="2A6BC478" w14:textId="77777777" w:rsidR="00AD2202" w:rsidRDefault="00AD2202">
      <w:pPr>
        <w:rPr>
          <w:rFonts w:ascii="Times New Roman" w:hAnsi="Times New Roman" w:cs="Times New Roman"/>
          <w:color w:val="000000" w:themeColor="text1"/>
          <w:sz w:val="16"/>
          <w:szCs w:val="16"/>
        </w:rPr>
      </w:pPr>
    </w:p>
    <w:p w14:paraId="035CF7FA" w14:textId="6EC3BC02"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[7]</w:t>
      </w:r>
      <w:ins w:id="119" w:author="Tim Kong" w:date="2022-08-04T19:31:00Z">
        <w:r w:rsidR="00894F54" w:rsidRPr="00894F54">
          <w:t xml:space="preserve"> </w:t>
        </w:r>
        <w:r w:rsidR="00894F54">
          <w:rPr>
            <w:rFonts w:ascii="Times New Roman" w:hAnsi="Times New Roman" w:cs="Times New Roman"/>
            <w:color w:val="000000" w:themeColor="text1"/>
            <w:sz w:val="16"/>
            <w:szCs w:val="16"/>
          </w:rPr>
          <w:t>C.</w:t>
        </w:r>
        <w:r w:rsidR="00894F54" w:rsidRPr="00894F54">
          <w:rPr>
            <w:rFonts w:ascii="Times New Roman" w:hAnsi="Times New Roman" w:cs="Times New Roman"/>
            <w:color w:val="000000" w:themeColor="text1"/>
            <w:sz w:val="16"/>
            <w:szCs w:val="16"/>
          </w:rPr>
          <w:t xml:space="preserve"> Szegedy</w:t>
        </w:r>
      </w:ins>
      <w:ins w:id="120" w:author="Tim Kong" w:date="2022-08-04T19:40:00Z">
        <w:r w:rsidR="0034202A">
          <w:rPr>
            <w:rFonts w:ascii="Times New Roman" w:hAnsi="Times New Roman" w:cs="Times New Roman"/>
            <w:color w:val="000000" w:themeColor="text1"/>
            <w:sz w:val="16"/>
            <w:szCs w:val="16"/>
          </w:rPr>
          <w:t>,</w:t>
        </w:r>
      </w:ins>
      <w:ins w:id="121" w:author="Tim Kong" w:date="2022-08-04T19:31:00Z">
        <w:r w:rsidR="00894F54" w:rsidRPr="00894F54">
          <w:rPr>
            <w:rFonts w:ascii="Times New Roman" w:hAnsi="Times New Roman" w:cs="Times New Roman"/>
            <w:color w:val="000000" w:themeColor="text1"/>
            <w:sz w:val="16"/>
            <w:szCs w:val="16"/>
          </w:rPr>
          <w:t xml:space="preserve"> </w:t>
        </w:r>
        <w:r w:rsidR="00894F54">
          <w:rPr>
            <w:rFonts w:ascii="Times New Roman" w:hAnsi="Times New Roman" w:cs="Times New Roman"/>
            <w:color w:val="000000" w:themeColor="text1"/>
            <w:sz w:val="16"/>
            <w:szCs w:val="16"/>
          </w:rPr>
          <w:t>V.</w:t>
        </w:r>
        <w:r w:rsidR="00894F54" w:rsidRPr="00894F54">
          <w:rPr>
            <w:rFonts w:ascii="Times New Roman" w:hAnsi="Times New Roman" w:cs="Times New Roman"/>
            <w:color w:val="000000" w:themeColor="text1"/>
            <w:sz w:val="16"/>
            <w:szCs w:val="16"/>
          </w:rPr>
          <w:t xml:space="preserve"> Vanhoucke</w:t>
        </w:r>
      </w:ins>
      <w:ins w:id="122" w:author="Tim Kong" w:date="2022-08-04T19:40:00Z">
        <w:r w:rsidR="0034202A">
          <w:rPr>
            <w:rFonts w:ascii="Times New Roman" w:hAnsi="Times New Roman" w:cs="Times New Roman"/>
            <w:color w:val="000000" w:themeColor="text1"/>
            <w:sz w:val="16"/>
            <w:szCs w:val="16"/>
          </w:rPr>
          <w:t>,</w:t>
        </w:r>
      </w:ins>
      <w:ins w:id="123" w:author="Tim Kong" w:date="2022-08-04T19:31:00Z">
        <w:r w:rsidR="00894F54" w:rsidRPr="00894F54">
          <w:rPr>
            <w:rFonts w:ascii="Times New Roman" w:hAnsi="Times New Roman" w:cs="Times New Roman"/>
            <w:color w:val="000000" w:themeColor="text1"/>
            <w:sz w:val="16"/>
            <w:szCs w:val="16"/>
          </w:rPr>
          <w:t xml:space="preserve"> </w:t>
        </w:r>
        <w:r w:rsidR="00894F54">
          <w:rPr>
            <w:rFonts w:ascii="Times New Roman" w:hAnsi="Times New Roman" w:cs="Times New Roman"/>
            <w:color w:val="000000" w:themeColor="text1"/>
            <w:sz w:val="16"/>
            <w:szCs w:val="16"/>
          </w:rPr>
          <w:t>S.</w:t>
        </w:r>
        <w:r w:rsidR="00894F54" w:rsidRPr="00894F54">
          <w:rPr>
            <w:rFonts w:ascii="Times New Roman" w:hAnsi="Times New Roman" w:cs="Times New Roman"/>
            <w:color w:val="000000" w:themeColor="text1"/>
            <w:sz w:val="16"/>
            <w:szCs w:val="16"/>
          </w:rPr>
          <w:t xml:space="preserve"> Ioffe</w:t>
        </w:r>
      </w:ins>
      <w:ins w:id="124" w:author="Tim Kong" w:date="2022-08-04T19:40:00Z">
        <w:r w:rsidR="0034202A">
          <w:rPr>
            <w:rFonts w:ascii="Times New Roman" w:hAnsi="Times New Roman" w:cs="Times New Roman"/>
            <w:color w:val="000000" w:themeColor="text1"/>
            <w:sz w:val="16"/>
            <w:szCs w:val="16"/>
          </w:rPr>
          <w:t>,</w:t>
        </w:r>
      </w:ins>
      <w:ins w:id="125" w:author="Tim Kong" w:date="2022-08-04T19:31:00Z">
        <w:r w:rsidR="00894F54" w:rsidRPr="00894F54">
          <w:rPr>
            <w:rFonts w:ascii="Times New Roman" w:hAnsi="Times New Roman" w:cs="Times New Roman"/>
            <w:color w:val="000000" w:themeColor="text1"/>
            <w:sz w:val="16"/>
            <w:szCs w:val="16"/>
          </w:rPr>
          <w:t xml:space="preserve"> </w:t>
        </w:r>
        <w:r w:rsidR="00894F54">
          <w:rPr>
            <w:rFonts w:ascii="Times New Roman" w:hAnsi="Times New Roman" w:cs="Times New Roman"/>
            <w:color w:val="000000" w:themeColor="text1"/>
            <w:sz w:val="16"/>
            <w:szCs w:val="16"/>
          </w:rPr>
          <w:t>J.</w:t>
        </w:r>
        <w:r w:rsidR="00894F54" w:rsidRPr="00894F54">
          <w:rPr>
            <w:rFonts w:ascii="Times New Roman" w:hAnsi="Times New Roman" w:cs="Times New Roman"/>
            <w:color w:val="000000" w:themeColor="text1"/>
            <w:sz w:val="16"/>
            <w:szCs w:val="16"/>
          </w:rPr>
          <w:t xml:space="preserve"> Shlens</w:t>
        </w:r>
      </w:ins>
      <w:ins w:id="126" w:author="Tim Kong" w:date="2022-08-04T19:39:00Z">
        <w:r w:rsidR="0034202A">
          <w:rPr>
            <w:rFonts w:ascii="Times New Roman" w:hAnsi="Times New Roman" w:cs="Times New Roman"/>
            <w:color w:val="000000" w:themeColor="text1"/>
            <w:sz w:val="16"/>
            <w:szCs w:val="16"/>
          </w:rPr>
          <w:t xml:space="preserve"> and</w:t>
        </w:r>
      </w:ins>
      <w:ins w:id="127" w:author="Tim Kong" w:date="2022-08-04T19:31:00Z">
        <w:r w:rsidR="00894F54" w:rsidRPr="00894F54">
          <w:rPr>
            <w:rFonts w:ascii="Times New Roman" w:hAnsi="Times New Roman" w:cs="Times New Roman"/>
            <w:color w:val="000000" w:themeColor="text1"/>
            <w:sz w:val="16"/>
            <w:szCs w:val="16"/>
          </w:rPr>
          <w:t xml:space="preserve"> </w:t>
        </w:r>
        <w:r w:rsidR="00894F54">
          <w:rPr>
            <w:rFonts w:ascii="Times New Roman" w:hAnsi="Times New Roman" w:cs="Times New Roman"/>
            <w:color w:val="000000" w:themeColor="text1"/>
            <w:sz w:val="16"/>
            <w:szCs w:val="16"/>
          </w:rPr>
          <w:t>Z.</w:t>
        </w:r>
        <w:r w:rsidR="00894F54" w:rsidRPr="00894F54">
          <w:rPr>
            <w:rFonts w:ascii="Times New Roman" w:hAnsi="Times New Roman" w:cs="Times New Roman"/>
            <w:color w:val="000000" w:themeColor="text1"/>
            <w:sz w:val="16"/>
            <w:szCs w:val="16"/>
          </w:rPr>
          <w:t xml:space="preserve"> Wojna</w:t>
        </w:r>
      </w:ins>
      <w:del w:id="128" w:author="Tim Kong" w:date="2022-08-04T19:30:00Z">
        <w:r w:rsidDel="00894F54">
          <w:rPr>
            <w:rFonts w:ascii="Times New Roman" w:hAnsi="Times New Roman" w:cs="Times New Roman"/>
            <w:color w:val="000000" w:themeColor="text1"/>
            <w:sz w:val="16"/>
            <w:szCs w:val="16"/>
          </w:rPr>
          <w:delText xml:space="preserve"> Szegedy, C., Vanhoucke, V., Ioffe, S., Shlens, J., Wojna, Z.</w:delText>
        </w:r>
      </w:del>
      <w:r>
        <w:rPr>
          <w:rFonts w:ascii="Times New Roman" w:hAnsi="Times New Roman" w:cs="Times New Roman"/>
          <w:color w:val="000000" w:themeColor="text1"/>
          <w:sz w:val="16"/>
          <w:szCs w:val="16"/>
        </w:rPr>
        <w:t>, “Rethinking the inception architecture for computer vision.” CVPR (2016)</w:t>
      </w:r>
    </w:p>
    <w:p w14:paraId="20A1F722" w14:textId="77777777" w:rsidR="00AD2202" w:rsidRDefault="00AD2202">
      <w:pPr>
        <w:rPr>
          <w:rFonts w:ascii="Times New Roman" w:hAnsi="Times New Roman" w:cs="Times New Roman"/>
          <w:color w:val="000000" w:themeColor="text1"/>
          <w:sz w:val="16"/>
          <w:szCs w:val="16"/>
        </w:rPr>
      </w:pPr>
    </w:p>
    <w:p w14:paraId="00928781" w14:textId="2C3E10CE"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[8]</w:t>
      </w:r>
      <w:ins w:id="129" w:author="Tim Kong" w:date="2022-08-04T19:31:00Z">
        <w:r w:rsidR="00374E73" w:rsidRPr="00374E73">
          <w:t xml:space="preserve"> </w:t>
        </w:r>
        <w:r w:rsidR="00374E73">
          <w:rPr>
            <w:rFonts w:ascii="Times New Roman" w:hAnsi="Times New Roman" w:cs="Times New Roman"/>
            <w:color w:val="000000" w:themeColor="text1"/>
            <w:sz w:val="16"/>
            <w:szCs w:val="16"/>
          </w:rPr>
          <w:t>A.</w:t>
        </w:r>
        <w:r w:rsidR="00374E73" w:rsidRPr="00374E73">
          <w:rPr>
            <w:rFonts w:ascii="Times New Roman" w:hAnsi="Times New Roman" w:cs="Times New Roman"/>
            <w:color w:val="000000" w:themeColor="text1"/>
            <w:sz w:val="16"/>
            <w:szCs w:val="16"/>
          </w:rPr>
          <w:t xml:space="preserve"> Rasmus, </w:t>
        </w:r>
      </w:ins>
      <w:ins w:id="130" w:author="Tim Kong" w:date="2022-08-04T19:32:00Z">
        <w:r w:rsidR="00374E73">
          <w:rPr>
            <w:rFonts w:ascii="Times New Roman" w:hAnsi="Times New Roman" w:cs="Times New Roman"/>
            <w:color w:val="000000" w:themeColor="text1"/>
            <w:sz w:val="16"/>
            <w:szCs w:val="16"/>
          </w:rPr>
          <w:t>H.</w:t>
        </w:r>
      </w:ins>
      <w:ins w:id="131" w:author="Tim Kong" w:date="2022-08-04T19:31:00Z">
        <w:r w:rsidR="00374E73" w:rsidRPr="00374E73">
          <w:rPr>
            <w:rFonts w:ascii="Times New Roman" w:hAnsi="Times New Roman" w:cs="Times New Roman"/>
            <w:color w:val="000000" w:themeColor="text1"/>
            <w:sz w:val="16"/>
            <w:szCs w:val="16"/>
          </w:rPr>
          <w:t xml:space="preserve"> Valpola, </w:t>
        </w:r>
      </w:ins>
      <w:ins w:id="132" w:author="Tim Kong" w:date="2022-08-04T19:32:00Z">
        <w:r w:rsidR="00374E73">
          <w:rPr>
            <w:rFonts w:ascii="Times New Roman" w:hAnsi="Times New Roman" w:cs="Times New Roman"/>
            <w:color w:val="000000" w:themeColor="text1"/>
            <w:sz w:val="16"/>
            <w:szCs w:val="16"/>
          </w:rPr>
          <w:t>M.</w:t>
        </w:r>
      </w:ins>
      <w:ins w:id="133" w:author="Tim Kong" w:date="2022-08-04T19:31:00Z">
        <w:r w:rsidR="00374E73" w:rsidRPr="00374E73">
          <w:rPr>
            <w:rFonts w:ascii="Times New Roman" w:hAnsi="Times New Roman" w:cs="Times New Roman"/>
            <w:color w:val="000000" w:themeColor="text1"/>
            <w:sz w:val="16"/>
            <w:szCs w:val="16"/>
          </w:rPr>
          <w:t xml:space="preserve"> Honkala, </w:t>
        </w:r>
      </w:ins>
      <w:ins w:id="134" w:author="Tim Kong" w:date="2022-08-04T19:32:00Z">
        <w:r w:rsidR="00374E73">
          <w:rPr>
            <w:rFonts w:ascii="Times New Roman" w:hAnsi="Times New Roman" w:cs="Times New Roman"/>
            <w:color w:val="000000" w:themeColor="text1"/>
            <w:sz w:val="16"/>
            <w:szCs w:val="16"/>
          </w:rPr>
          <w:t>M.</w:t>
        </w:r>
      </w:ins>
      <w:ins w:id="135" w:author="Tim Kong" w:date="2022-08-04T19:31:00Z">
        <w:r w:rsidR="00374E73" w:rsidRPr="00374E73">
          <w:rPr>
            <w:rFonts w:ascii="Times New Roman" w:hAnsi="Times New Roman" w:cs="Times New Roman"/>
            <w:color w:val="000000" w:themeColor="text1"/>
            <w:sz w:val="16"/>
            <w:szCs w:val="16"/>
          </w:rPr>
          <w:t xml:space="preserve"> Berglund</w:t>
        </w:r>
      </w:ins>
      <w:ins w:id="136" w:author="Tim Kong" w:date="2022-08-04T19:39:00Z">
        <w:r w:rsidR="0034202A">
          <w:rPr>
            <w:rFonts w:ascii="Times New Roman" w:hAnsi="Times New Roman" w:cs="Times New Roman"/>
            <w:color w:val="000000" w:themeColor="text1"/>
            <w:sz w:val="16"/>
            <w:szCs w:val="16"/>
          </w:rPr>
          <w:t xml:space="preserve"> and</w:t>
        </w:r>
      </w:ins>
      <w:ins w:id="137" w:author="Tim Kong" w:date="2022-08-04T19:31:00Z">
        <w:r w:rsidR="00374E73" w:rsidRPr="00374E73">
          <w:rPr>
            <w:rFonts w:ascii="Times New Roman" w:hAnsi="Times New Roman" w:cs="Times New Roman"/>
            <w:color w:val="000000" w:themeColor="text1"/>
            <w:sz w:val="16"/>
            <w:szCs w:val="16"/>
          </w:rPr>
          <w:t xml:space="preserve"> </w:t>
        </w:r>
      </w:ins>
      <w:ins w:id="138" w:author="Tim Kong" w:date="2022-08-04T19:32:00Z">
        <w:r w:rsidR="00374E73">
          <w:rPr>
            <w:rFonts w:ascii="Times New Roman" w:hAnsi="Times New Roman" w:cs="Times New Roman"/>
            <w:color w:val="000000" w:themeColor="text1"/>
            <w:sz w:val="16"/>
            <w:szCs w:val="16"/>
          </w:rPr>
          <w:t>T.</w:t>
        </w:r>
      </w:ins>
      <w:ins w:id="139" w:author="Tim Kong" w:date="2022-08-04T19:31:00Z">
        <w:r w:rsidR="00374E73" w:rsidRPr="00374E73">
          <w:rPr>
            <w:rFonts w:ascii="Times New Roman" w:hAnsi="Times New Roman" w:cs="Times New Roman"/>
            <w:color w:val="000000" w:themeColor="text1"/>
            <w:sz w:val="16"/>
            <w:szCs w:val="16"/>
          </w:rPr>
          <w:t xml:space="preserve"> Raiko</w:t>
        </w:r>
      </w:ins>
      <w:del w:id="140" w:author="Tim Kong" w:date="2022-08-04T19:31:00Z">
        <w:r w:rsidDel="00374E73">
          <w:delText xml:space="preserve"> </w:delText>
        </w:r>
        <w:r w:rsidDel="00374E73">
          <w:rPr>
            <w:rFonts w:ascii="Times New Roman" w:hAnsi="Times New Roman" w:cs="Times New Roman"/>
            <w:color w:val="000000" w:themeColor="text1"/>
            <w:sz w:val="16"/>
            <w:szCs w:val="16"/>
          </w:rPr>
          <w:delText>Rasmus, Antti, Mathias Berglund, Mikko Honkala, Harri Valpola, and Tapani Raiko</w:delText>
        </w:r>
      </w:del>
      <w:r>
        <w:rPr>
          <w:rFonts w:ascii="Times New Roman" w:hAnsi="Times New Roman" w:cs="Times New Roman"/>
          <w:color w:val="000000" w:themeColor="text1"/>
          <w:sz w:val="16"/>
          <w:szCs w:val="16"/>
        </w:rPr>
        <w:t>, "Semi-supervised learning with ladder networks." Advances in neural information processing systems 28 (2015)</w:t>
      </w:r>
    </w:p>
    <w:p w14:paraId="10652387" w14:textId="77777777" w:rsidR="00AD2202" w:rsidRDefault="00AD2202">
      <w:pPr>
        <w:rPr>
          <w:rFonts w:ascii="Times New Roman" w:hAnsi="Times New Roman" w:cs="Times New Roman"/>
          <w:color w:val="000000" w:themeColor="text1"/>
          <w:sz w:val="16"/>
          <w:szCs w:val="16"/>
        </w:rPr>
      </w:pPr>
    </w:p>
    <w:p w14:paraId="1310A659" w14:textId="277C12C7"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[9]</w:t>
      </w:r>
      <w:ins w:id="141" w:author="Tim Kong" w:date="2022-08-04T19:32:00Z">
        <w:r w:rsidR="00043B9A" w:rsidRPr="00043B9A">
          <w:t xml:space="preserve"> </w:t>
        </w:r>
        <w:r w:rsidR="00043B9A">
          <w:rPr>
            <w:rFonts w:ascii="Times New Roman" w:hAnsi="Times New Roman" w:cs="Times New Roman"/>
            <w:color w:val="000000" w:themeColor="text1"/>
            <w:sz w:val="16"/>
            <w:szCs w:val="16"/>
          </w:rPr>
          <w:t>T.</w:t>
        </w:r>
        <w:r w:rsidR="00043B9A" w:rsidRPr="00043B9A">
          <w:rPr>
            <w:rFonts w:ascii="Times New Roman" w:hAnsi="Times New Roman" w:cs="Times New Roman"/>
            <w:color w:val="000000" w:themeColor="text1"/>
            <w:sz w:val="16"/>
            <w:szCs w:val="16"/>
          </w:rPr>
          <w:t xml:space="preserve"> Park, </w:t>
        </w:r>
        <w:r w:rsidR="00043B9A">
          <w:rPr>
            <w:rFonts w:ascii="Times New Roman" w:hAnsi="Times New Roman" w:cs="Times New Roman"/>
            <w:color w:val="000000" w:themeColor="text1"/>
            <w:sz w:val="16"/>
            <w:szCs w:val="16"/>
          </w:rPr>
          <w:t>A.</w:t>
        </w:r>
        <w:r w:rsidR="00043B9A" w:rsidRPr="00043B9A">
          <w:rPr>
            <w:rFonts w:ascii="Times New Roman" w:hAnsi="Times New Roman" w:cs="Times New Roman"/>
            <w:color w:val="000000" w:themeColor="text1"/>
            <w:sz w:val="16"/>
            <w:szCs w:val="16"/>
          </w:rPr>
          <w:t xml:space="preserve"> A. Efros, </w:t>
        </w:r>
        <w:r w:rsidR="00043B9A">
          <w:rPr>
            <w:rFonts w:ascii="Times New Roman" w:hAnsi="Times New Roman" w:cs="Times New Roman"/>
            <w:color w:val="000000" w:themeColor="text1"/>
            <w:sz w:val="16"/>
            <w:szCs w:val="16"/>
          </w:rPr>
          <w:t>R</w:t>
        </w:r>
      </w:ins>
      <w:ins w:id="142" w:author="Tim Kong" w:date="2022-08-04T19:33:00Z">
        <w:r w:rsidR="00043B9A">
          <w:rPr>
            <w:rFonts w:ascii="Times New Roman" w:hAnsi="Times New Roman" w:cs="Times New Roman"/>
            <w:color w:val="000000" w:themeColor="text1"/>
            <w:sz w:val="16"/>
            <w:szCs w:val="16"/>
          </w:rPr>
          <w:t>.</w:t>
        </w:r>
      </w:ins>
      <w:ins w:id="143" w:author="Tim Kong" w:date="2022-08-04T19:32:00Z">
        <w:r w:rsidR="00043B9A" w:rsidRPr="00043B9A">
          <w:rPr>
            <w:rFonts w:ascii="Times New Roman" w:hAnsi="Times New Roman" w:cs="Times New Roman"/>
            <w:color w:val="000000" w:themeColor="text1"/>
            <w:sz w:val="16"/>
            <w:szCs w:val="16"/>
          </w:rPr>
          <w:t xml:space="preserve"> Zhang</w:t>
        </w:r>
      </w:ins>
      <w:ins w:id="144" w:author="Tim Kong" w:date="2022-08-04T19:39:00Z">
        <w:r w:rsidR="0034202A">
          <w:rPr>
            <w:rFonts w:ascii="Times New Roman" w:hAnsi="Times New Roman" w:cs="Times New Roman"/>
            <w:color w:val="000000" w:themeColor="text1"/>
            <w:sz w:val="16"/>
            <w:szCs w:val="16"/>
          </w:rPr>
          <w:t xml:space="preserve"> and</w:t>
        </w:r>
      </w:ins>
      <w:ins w:id="145" w:author="Tim Kong" w:date="2022-08-04T19:32:00Z">
        <w:r w:rsidR="00043B9A" w:rsidRPr="00043B9A">
          <w:rPr>
            <w:rFonts w:ascii="Times New Roman" w:hAnsi="Times New Roman" w:cs="Times New Roman"/>
            <w:color w:val="000000" w:themeColor="text1"/>
            <w:sz w:val="16"/>
            <w:szCs w:val="16"/>
          </w:rPr>
          <w:t xml:space="preserve"> </w:t>
        </w:r>
      </w:ins>
      <w:ins w:id="146" w:author="Tim Kong" w:date="2022-08-04T19:33:00Z">
        <w:r w:rsidR="00043B9A">
          <w:rPr>
            <w:rFonts w:ascii="Times New Roman" w:hAnsi="Times New Roman" w:cs="Times New Roman"/>
            <w:color w:val="000000" w:themeColor="text1"/>
            <w:sz w:val="16"/>
            <w:szCs w:val="16"/>
          </w:rPr>
          <w:t>J.</w:t>
        </w:r>
      </w:ins>
      <w:ins w:id="147" w:author="Tim Kong" w:date="2022-08-04T19:32:00Z">
        <w:r w:rsidR="00043B9A" w:rsidRPr="00043B9A">
          <w:rPr>
            <w:rFonts w:ascii="Times New Roman" w:hAnsi="Times New Roman" w:cs="Times New Roman"/>
            <w:color w:val="000000" w:themeColor="text1"/>
            <w:sz w:val="16"/>
            <w:szCs w:val="16"/>
          </w:rPr>
          <w:t xml:space="preserve"> Zhu</w:t>
        </w:r>
      </w:ins>
      <w:del w:id="148" w:author="Tim Kong" w:date="2022-08-04T19:32:00Z">
        <w:r w:rsidDel="00043B9A">
          <w:delText xml:space="preserve"> </w:delText>
        </w:r>
        <w:r w:rsidDel="00043B9A">
          <w:rPr>
            <w:rFonts w:ascii="Times New Roman" w:hAnsi="Times New Roman" w:cs="Times New Roman"/>
            <w:color w:val="000000" w:themeColor="text1"/>
            <w:sz w:val="16"/>
            <w:szCs w:val="16"/>
          </w:rPr>
          <w:delText>Park, T., Efros, A.A., Zhang, R., Zhu, JY</w:delText>
        </w:r>
      </w:del>
      <w:r>
        <w:rPr>
          <w:rFonts w:ascii="Times New Roman" w:hAnsi="Times New Roman" w:cs="Times New Roman"/>
          <w:color w:val="000000" w:themeColor="text1"/>
          <w:sz w:val="16"/>
          <w:szCs w:val="16"/>
        </w:rPr>
        <w:t>, “Contrastive Learning for Unpaired Image-to-Image Translation.” Computer Science(), vol 12354. Springer, Cham. (2020)</w:t>
      </w:r>
    </w:p>
    <w:p w14:paraId="00CA5B12" w14:textId="77777777" w:rsidR="00AD2202" w:rsidRDefault="00AD2202">
      <w:pPr>
        <w:rPr>
          <w:rFonts w:ascii="Times New Roman" w:hAnsi="Times New Roman" w:cs="Times New Roman"/>
          <w:color w:val="000000" w:themeColor="text1"/>
          <w:sz w:val="16"/>
          <w:szCs w:val="16"/>
        </w:rPr>
      </w:pPr>
    </w:p>
    <w:p w14:paraId="6E147C3E" w14:textId="7D57F37A"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[10]</w:t>
      </w:r>
      <w:ins w:id="149" w:author="Tim Kong" w:date="2022-08-04T19:33:00Z">
        <w:r w:rsidR="0055128C" w:rsidRPr="0055128C">
          <w:t xml:space="preserve"> </w:t>
        </w:r>
        <w:r w:rsidR="0055128C">
          <w:rPr>
            <w:rFonts w:ascii="Times New Roman" w:hAnsi="Times New Roman" w:cs="Times New Roman"/>
            <w:color w:val="000000" w:themeColor="text1"/>
            <w:sz w:val="16"/>
            <w:szCs w:val="16"/>
          </w:rPr>
          <w:t>T.</w:t>
        </w:r>
        <w:r w:rsidR="0055128C" w:rsidRPr="0055128C">
          <w:rPr>
            <w:rFonts w:ascii="Times New Roman" w:hAnsi="Times New Roman" w:cs="Times New Roman"/>
            <w:color w:val="000000" w:themeColor="text1"/>
            <w:sz w:val="16"/>
            <w:szCs w:val="16"/>
          </w:rPr>
          <w:t xml:space="preserve"> Chen, </w:t>
        </w:r>
        <w:r w:rsidR="0055128C">
          <w:rPr>
            <w:rFonts w:ascii="Times New Roman" w:hAnsi="Times New Roman" w:cs="Times New Roman"/>
            <w:color w:val="000000" w:themeColor="text1"/>
            <w:sz w:val="16"/>
            <w:szCs w:val="16"/>
          </w:rPr>
          <w:t>S.</w:t>
        </w:r>
        <w:r w:rsidR="0055128C" w:rsidRPr="0055128C">
          <w:rPr>
            <w:rFonts w:ascii="Times New Roman" w:hAnsi="Times New Roman" w:cs="Times New Roman"/>
            <w:color w:val="000000" w:themeColor="text1"/>
            <w:sz w:val="16"/>
            <w:szCs w:val="16"/>
          </w:rPr>
          <w:t xml:space="preserve"> Kornblith, </w:t>
        </w:r>
        <w:r w:rsidR="0055128C">
          <w:rPr>
            <w:rFonts w:ascii="Times New Roman" w:hAnsi="Times New Roman" w:cs="Times New Roman"/>
            <w:color w:val="000000" w:themeColor="text1"/>
            <w:sz w:val="16"/>
            <w:szCs w:val="16"/>
          </w:rPr>
          <w:t>M.</w:t>
        </w:r>
        <w:r w:rsidR="0055128C" w:rsidRPr="0055128C">
          <w:rPr>
            <w:rFonts w:ascii="Times New Roman" w:hAnsi="Times New Roman" w:cs="Times New Roman"/>
            <w:color w:val="000000" w:themeColor="text1"/>
            <w:sz w:val="16"/>
            <w:szCs w:val="16"/>
          </w:rPr>
          <w:t xml:space="preserve"> Norouzi</w:t>
        </w:r>
      </w:ins>
      <w:ins w:id="150" w:author="Tim Kong" w:date="2022-08-04T19:39:00Z">
        <w:r w:rsidR="0034202A">
          <w:rPr>
            <w:rFonts w:ascii="Times New Roman" w:hAnsi="Times New Roman" w:cs="Times New Roman"/>
            <w:color w:val="000000" w:themeColor="text1"/>
            <w:sz w:val="16"/>
            <w:szCs w:val="16"/>
          </w:rPr>
          <w:t xml:space="preserve"> and</w:t>
        </w:r>
      </w:ins>
      <w:ins w:id="151" w:author="Tim Kong" w:date="2022-08-04T19:33:00Z">
        <w:r w:rsidR="0055128C" w:rsidRPr="0055128C">
          <w:rPr>
            <w:rFonts w:ascii="Times New Roman" w:hAnsi="Times New Roman" w:cs="Times New Roman"/>
            <w:color w:val="000000" w:themeColor="text1"/>
            <w:sz w:val="16"/>
            <w:szCs w:val="16"/>
          </w:rPr>
          <w:t xml:space="preserve"> </w:t>
        </w:r>
        <w:r w:rsidR="0055128C">
          <w:rPr>
            <w:rFonts w:ascii="Times New Roman" w:hAnsi="Times New Roman" w:cs="Times New Roman"/>
            <w:color w:val="000000" w:themeColor="text1"/>
            <w:sz w:val="16"/>
            <w:szCs w:val="16"/>
          </w:rPr>
          <w:t>G.</w:t>
        </w:r>
        <w:r w:rsidR="0055128C" w:rsidRPr="0055128C">
          <w:rPr>
            <w:rFonts w:ascii="Times New Roman" w:hAnsi="Times New Roman" w:cs="Times New Roman"/>
            <w:color w:val="000000" w:themeColor="text1"/>
            <w:sz w:val="16"/>
            <w:szCs w:val="16"/>
          </w:rPr>
          <w:t xml:space="preserve"> Hinton</w:t>
        </w:r>
      </w:ins>
      <w:del w:id="152" w:author="Tim Kong" w:date="2022-08-04T19:33:00Z">
        <w:r w:rsidDel="0055128C">
          <w:delText xml:space="preserve"> </w:delText>
        </w:r>
        <w:r w:rsidDel="0055128C">
          <w:rPr>
            <w:rFonts w:ascii="Times New Roman" w:hAnsi="Times New Roman" w:cs="Times New Roman"/>
            <w:color w:val="000000" w:themeColor="text1"/>
            <w:sz w:val="16"/>
            <w:szCs w:val="16"/>
          </w:rPr>
          <w:delText>Chen, T., Kornblith, S., Norouzi, M., and Hinton, G.</w:delText>
        </w:r>
      </w:del>
      <w:r>
        <w:rPr>
          <w:rFonts w:ascii="Times New Roman" w:hAnsi="Times New Roman" w:cs="Times New Roman"/>
          <w:color w:val="000000" w:themeColor="text1"/>
          <w:sz w:val="16"/>
          <w:szCs w:val="16"/>
        </w:rPr>
        <w:t>, “A Simple Framework for Contrastive Learning of Visual Representations”, &lt;i&gt;arXiv e-prints&lt;/i&gt;, 2020.</w:t>
      </w:r>
    </w:p>
    <w:p w14:paraId="22EF4FA6" w14:textId="77777777" w:rsidR="00AD2202" w:rsidDel="00AE2DB9" w:rsidRDefault="00AD2202">
      <w:pPr>
        <w:rPr>
          <w:del w:id="153" w:author="Tim Kong" w:date="2022-08-04T19:35:00Z"/>
          <w:rFonts w:ascii="Times New Roman" w:hAnsi="Times New Roman" w:cs="Times New Roman"/>
          <w:color w:val="000000" w:themeColor="text1"/>
          <w:sz w:val="16"/>
          <w:szCs w:val="16"/>
        </w:rPr>
      </w:pPr>
    </w:p>
    <w:p w14:paraId="51CF56F7" w14:textId="74620F53" w:rsidR="00AD2202" w:rsidDel="00AE2DB9" w:rsidRDefault="00607BB2">
      <w:pPr>
        <w:rPr>
          <w:del w:id="154" w:author="Tim Kong" w:date="2022-08-04T19:35:00Z"/>
          <w:rFonts w:ascii="Times New Roman" w:hAnsi="Times New Roman" w:cs="Times New Roman"/>
          <w:color w:val="000000" w:themeColor="text1"/>
          <w:sz w:val="16"/>
          <w:szCs w:val="16"/>
        </w:rPr>
      </w:pPr>
      <w:del w:id="155" w:author="Tim Kong" w:date="2022-08-04T19:35:00Z">
        <w:r w:rsidDel="00AE2DB9">
          <w:rPr>
            <w:rFonts w:ascii="Times New Roman" w:hAnsi="Times New Roman" w:cs="Times New Roman"/>
            <w:color w:val="000000" w:themeColor="text1"/>
            <w:sz w:val="16"/>
            <w:szCs w:val="16"/>
          </w:rPr>
          <w:delText>[11]</w:delText>
        </w:r>
        <w:r w:rsidDel="00AE2DB9">
          <w:delText xml:space="preserve"> </w:delText>
        </w:r>
        <w:r w:rsidDel="00AE2DB9">
          <w:rPr>
            <w:rFonts w:ascii="Times New Roman" w:hAnsi="Times New Roman" w:cs="Times New Roman"/>
            <w:color w:val="000000" w:themeColor="text1"/>
            <w:sz w:val="16"/>
            <w:szCs w:val="16"/>
          </w:rPr>
          <w:delText>He, K., Zhang, X., Ren, S., and Sun, J., “Deep Residual Learning for Image Recognition”, &lt;i&gt;arXiv e-prints&lt;/i&gt;, 2015.</w:delText>
        </w:r>
      </w:del>
    </w:p>
    <w:p w14:paraId="1A481C65" w14:textId="1EFFE35E" w:rsidR="00AD2202" w:rsidRDefault="00AD2202">
      <w:pPr>
        <w:rPr>
          <w:ins w:id="156" w:author="Tim Kong" w:date="2022-08-04T18:33:00Z"/>
          <w:rFonts w:ascii="Times New Roman" w:hAnsi="Times New Roman" w:cs="Times New Roman"/>
          <w:color w:val="000000" w:themeColor="text1"/>
          <w:sz w:val="16"/>
          <w:szCs w:val="16"/>
        </w:rPr>
      </w:pPr>
    </w:p>
    <w:p w14:paraId="1118738B" w14:textId="69CF8779" w:rsidR="00500777" w:rsidRDefault="00500777" w:rsidP="00500777">
      <w:pPr>
        <w:rPr>
          <w:ins w:id="157" w:author="Tim Kong" w:date="2022-08-04T18:33:00Z"/>
          <w:rFonts w:ascii="Times New Roman" w:hAnsi="Times New Roman" w:cs="Times New Roman"/>
          <w:color w:val="000000" w:themeColor="text1"/>
          <w:sz w:val="16"/>
          <w:szCs w:val="16"/>
        </w:rPr>
      </w:pPr>
      <w:ins w:id="158" w:author="Tim Kong" w:date="2022-08-04T18:33:00Z">
        <w:r>
          <w:rPr>
            <w:rFonts w:ascii="Times New Roman" w:hAnsi="Times New Roman" w:cs="Times New Roman"/>
            <w:color w:val="000000" w:themeColor="text1"/>
            <w:sz w:val="16"/>
            <w:szCs w:val="16"/>
          </w:rPr>
          <w:t>[1</w:t>
        </w:r>
      </w:ins>
      <w:ins w:id="159" w:author="Tim Kong" w:date="2022-08-04T19:35:00Z">
        <w:r w:rsidR="00AE2DB9">
          <w:rPr>
            <w:rFonts w:ascii="Times New Roman" w:hAnsi="Times New Roman" w:cs="Times New Roman"/>
            <w:color w:val="000000" w:themeColor="text1"/>
            <w:sz w:val="16"/>
            <w:szCs w:val="16"/>
          </w:rPr>
          <w:t>1</w:t>
        </w:r>
      </w:ins>
      <w:ins w:id="160" w:author="Tim Kong" w:date="2022-08-04T18:33:00Z">
        <w:r>
          <w:rPr>
            <w:rFonts w:ascii="Times New Roman" w:hAnsi="Times New Roman" w:cs="Times New Roman"/>
            <w:color w:val="000000" w:themeColor="text1"/>
            <w:sz w:val="16"/>
            <w:szCs w:val="16"/>
          </w:rPr>
          <w:t>]</w:t>
        </w:r>
        <w:r>
          <w:t xml:space="preserve"> </w:t>
        </w:r>
      </w:ins>
      <w:ins w:id="161" w:author="Tim Kong" w:date="2022-08-04T19:37:00Z">
        <w:r w:rsidR="00360F93" w:rsidRPr="00360F93">
          <w:rPr>
            <w:rFonts w:ascii="Times New Roman" w:hAnsi="Times New Roman" w:cs="Times New Roman"/>
            <w:color w:val="000000" w:themeColor="text1"/>
            <w:sz w:val="16"/>
            <w:szCs w:val="16"/>
          </w:rPr>
          <w:t>P. Kán</w:t>
        </w:r>
      </w:ins>
      <w:ins w:id="162" w:author="Tim Kong" w:date="2022-08-04T19:39:00Z">
        <w:r w:rsidR="0034202A">
          <w:rPr>
            <w:rFonts w:ascii="Times New Roman" w:hAnsi="Times New Roman" w:cs="Times New Roman"/>
            <w:color w:val="000000" w:themeColor="text1"/>
            <w:sz w:val="16"/>
            <w:szCs w:val="16"/>
          </w:rPr>
          <w:t xml:space="preserve"> and</w:t>
        </w:r>
      </w:ins>
      <w:ins w:id="163" w:author="Tim Kong" w:date="2022-08-04T19:37:00Z">
        <w:r w:rsidR="00360F93" w:rsidRPr="00360F93">
          <w:rPr>
            <w:rFonts w:ascii="Times New Roman" w:hAnsi="Times New Roman" w:cs="Times New Roman"/>
            <w:color w:val="000000" w:themeColor="text1"/>
            <w:sz w:val="16"/>
            <w:szCs w:val="16"/>
          </w:rPr>
          <w:t xml:space="preserve"> H. Kafumann</w:t>
        </w:r>
        <w:r w:rsidR="00360F93">
          <w:rPr>
            <w:rFonts w:ascii="Times New Roman" w:hAnsi="Times New Roman" w:cs="Times New Roman"/>
            <w:color w:val="000000" w:themeColor="text1"/>
            <w:sz w:val="16"/>
            <w:szCs w:val="16"/>
          </w:rPr>
          <w:t>,</w:t>
        </w:r>
      </w:ins>
      <w:ins w:id="164" w:author="Tim Kong" w:date="2022-08-04T18:33:00Z">
        <w:r>
          <w:rPr>
            <w:rFonts w:ascii="Times New Roman" w:hAnsi="Times New Roman" w:cs="Times New Roman"/>
            <w:color w:val="000000" w:themeColor="text1"/>
            <w:sz w:val="16"/>
            <w:szCs w:val="16"/>
          </w:rPr>
          <w:t xml:space="preserve"> </w:t>
        </w:r>
      </w:ins>
      <w:ins w:id="165" w:author="Tim Kong" w:date="2022-08-04T19:37:00Z">
        <w:r w:rsidR="00360F93">
          <w:rPr>
            <w:rFonts w:ascii="Times New Roman" w:hAnsi="Times New Roman" w:cs="Times New Roman"/>
            <w:color w:val="000000" w:themeColor="text1"/>
            <w:sz w:val="16"/>
            <w:szCs w:val="16"/>
          </w:rPr>
          <w:t>“</w:t>
        </w:r>
      </w:ins>
      <w:ins w:id="166" w:author="Tim Kong" w:date="2022-08-04T18:33:00Z">
        <w:r>
          <w:rPr>
            <w:rFonts w:ascii="Times New Roman" w:hAnsi="Times New Roman" w:cs="Times New Roman"/>
            <w:color w:val="000000" w:themeColor="text1"/>
            <w:sz w:val="16"/>
            <w:szCs w:val="16"/>
          </w:rPr>
          <w:t>DeepLight: light source estimation for augmented reality using deep learning.</w:t>
        </w:r>
      </w:ins>
      <w:ins w:id="167" w:author="Tim Kong" w:date="2022-08-04T19:37:00Z">
        <w:r w:rsidR="00360F93">
          <w:rPr>
            <w:rFonts w:ascii="Times New Roman" w:hAnsi="Times New Roman" w:cs="Times New Roman"/>
            <w:color w:val="000000" w:themeColor="text1"/>
            <w:sz w:val="16"/>
            <w:szCs w:val="16"/>
          </w:rPr>
          <w:t>”</w:t>
        </w:r>
      </w:ins>
      <w:ins w:id="168" w:author="Tim Kong" w:date="2022-08-04T18:33:00Z">
        <w:r>
          <w:rPr>
            <w:rFonts w:ascii="Times New Roman" w:hAnsi="Times New Roman" w:cs="Times New Roman"/>
            <w:color w:val="000000" w:themeColor="text1"/>
            <w:sz w:val="16"/>
            <w:szCs w:val="16"/>
          </w:rPr>
          <w:t xml:space="preserve"> The Visual Computer. 35. 10.1007/s00371-019-01666-x.</w:t>
        </w:r>
      </w:ins>
      <w:ins w:id="169" w:author="Tim Kong" w:date="2022-08-04T19:37:00Z">
        <w:r w:rsidR="00360F93">
          <w:rPr>
            <w:rFonts w:ascii="Times New Roman" w:hAnsi="Times New Roman" w:cs="Times New Roman"/>
            <w:color w:val="000000" w:themeColor="text1"/>
            <w:sz w:val="16"/>
            <w:szCs w:val="16"/>
          </w:rPr>
          <w:t xml:space="preserve"> (2019)</w:t>
        </w:r>
      </w:ins>
    </w:p>
    <w:p w14:paraId="59C26137" w14:textId="77777777" w:rsidR="00500777" w:rsidRDefault="00500777">
      <w:pPr>
        <w:rPr>
          <w:rFonts w:ascii="Times New Roman" w:hAnsi="Times New Roman" w:cs="Times New Roman"/>
          <w:color w:val="000000" w:themeColor="text1"/>
          <w:sz w:val="16"/>
          <w:szCs w:val="16"/>
        </w:rPr>
      </w:pPr>
    </w:p>
    <w:p w14:paraId="5B762049" w14:textId="41B38DC1"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ins w:id="170" w:author="Tim Kong" w:date="2022-08-04T19:35:00Z">
        <w:r w:rsidR="00AE2DB9">
          <w:rPr>
            <w:rFonts w:ascii="Times New Roman" w:hAnsi="Times New Roman" w:cs="Times New Roman"/>
            <w:color w:val="000000" w:themeColor="text1"/>
            <w:sz w:val="16"/>
            <w:szCs w:val="16"/>
          </w:rPr>
          <w:t>2</w:t>
        </w:r>
      </w:ins>
      <w:del w:id="171" w:author="Tim Kong" w:date="2022-08-04T18:33:00Z">
        <w:r w:rsidDel="00500777">
          <w:rPr>
            <w:rFonts w:ascii="Times New Roman" w:hAnsi="Times New Roman" w:cs="Times New Roman"/>
            <w:color w:val="000000" w:themeColor="text1"/>
            <w:sz w:val="16"/>
            <w:szCs w:val="16"/>
          </w:rPr>
          <w:delText>2</w:delText>
        </w:r>
      </w:del>
      <w:r>
        <w:rPr>
          <w:rFonts w:ascii="Times New Roman" w:hAnsi="Times New Roman" w:cs="Times New Roman"/>
          <w:color w:val="000000" w:themeColor="text1"/>
          <w:sz w:val="16"/>
          <w:szCs w:val="16"/>
        </w:rPr>
        <w:t>]</w:t>
      </w:r>
      <w:ins w:id="172" w:author="Tim Kong" w:date="2022-08-04T19:39:00Z">
        <w:r w:rsidR="0034202A" w:rsidRPr="0034202A">
          <w:t xml:space="preserve"> </w:t>
        </w:r>
        <w:r w:rsidR="0034202A" w:rsidRPr="0034202A">
          <w:rPr>
            <w:rFonts w:ascii="Times New Roman" w:hAnsi="Times New Roman" w:cs="Times New Roman"/>
            <w:color w:val="000000" w:themeColor="text1"/>
            <w:sz w:val="16"/>
            <w:szCs w:val="16"/>
          </w:rPr>
          <w:t>H. Abdi</w:t>
        </w:r>
        <w:r w:rsidR="0034202A">
          <w:rPr>
            <w:rFonts w:ascii="Times New Roman" w:hAnsi="Times New Roman" w:cs="Times New Roman"/>
            <w:color w:val="000000" w:themeColor="text1"/>
            <w:sz w:val="16"/>
            <w:szCs w:val="16"/>
          </w:rPr>
          <w:t xml:space="preserve"> and</w:t>
        </w:r>
        <w:r w:rsidR="0034202A" w:rsidRPr="0034202A">
          <w:rPr>
            <w:rFonts w:ascii="Times New Roman" w:hAnsi="Times New Roman" w:cs="Times New Roman"/>
            <w:color w:val="000000" w:themeColor="text1"/>
            <w:sz w:val="16"/>
            <w:szCs w:val="16"/>
          </w:rPr>
          <w:t xml:space="preserve"> L. J. Williams</w:t>
        </w:r>
      </w:ins>
      <w:del w:id="173" w:author="Tim Kong" w:date="2022-08-04T19:39:00Z">
        <w:r w:rsidDel="0034202A">
          <w:rPr>
            <w:rFonts w:ascii="Times New Roman" w:hAnsi="Times New Roman" w:cs="Times New Roman"/>
            <w:color w:val="000000" w:themeColor="text1"/>
            <w:sz w:val="16"/>
            <w:szCs w:val="16"/>
          </w:rPr>
          <w:delText xml:space="preserve"> Abdi, Hervé, and Lynne J. Williams</w:delText>
        </w:r>
      </w:del>
      <w:r>
        <w:rPr>
          <w:rFonts w:ascii="Times New Roman" w:hAnsi="Times New Roman" w:cs="Times New Roman"/>
          <w:color w:val="000000" w:themeColor="text1"/>
          <w:sz w:val="16"/>
          <w:szCs w:val="16"/>
        </w:rPr>
        <w:t>, "Principal component analysis." Wiley interdisciplinary reviews: computational statistics 2, no. 4 (2010): 433-459.</w:t>
      </w:r>
    </w:p>
    <w:p w14:paraId="5DC1894D" w14:textId="77777777" w:rsidR="00AD2202" w:rsidRDefault="00AD2202">
      <w:pPr>
        <w:rPr>
          <w:rFonts w:ascii="Times New Roman" w:hAnsi="Times New Roman" w:cs="Times New Roman"/>
          <w:color w:val="000000" w:themeColor="text1"/>
          <w:sz w:val="16"/>
          <w:szCs w:val="16"/>
        </w:rPr>
      </w:pPr>
    </w:p>
    <w:p w14:paraId="64BD47AE" w14:textId="2B9EFCDA"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ins w:id="174" w:author="Tim Kong" w:date="2022-08-04T19:35:00Z">
        <w:r w:rsidR="00AE2DB9">
          <w:rPr>
            <w:rFonts w:ascii="Times New Roman" w:hAnsi="Times New Roman" w:cs="Times New Roman"/>
            <w:color w:val="000000" w:themeColor="text1"/>
            <w:sz w:val="16"/>
            <w:szCs w:val="16"/>
          </w:rPr>
          <w:t>3</w:t>
        </w:r>
      </w:ins>
      <w:del w:id="175" w:author="Tim Kong" w:date="2022-08-04T18:33:00Z">
        <w:r w:rsidDel="00500777">
          <w:rPr>
            <w:rFonts w:ascii="Times New Roman" w:hAnsi="Times New Roman" w:cs="Times New Roman"/>
            <w:color w:val="000000" w:themeColor="text1"/>
            <w:sz w:val="16"/>
            <w:szCs w:val="16"/>
          </w:rPr>
          <w:delText>3</w:delText>
        </w:r>
      </w:del>
      <w:r>
        <w:rPr>
          <w:rFonts w:ascii="Times New Roman" w:hAnsi="Times New Roman" w:cs="Times New Roman"/>
          <w:color w:val="000000" w:themeColor="text1"/>
          <w:sz w:val="16"/>
          <w:szCs w:val="16"/>
        </w:rPr>
        <w:t>]</w:t>
      </w:r>
      <w:ins w:id="176" w:author="Tim Kong" w:date="2022-08-04T19:53:00Z">
        <w:r w:rsidR="00B35A62" w:rsidRPr="00B35A62">
          <w:t xml:space="preserve"> </w:t>
        </w:r>
        <w:r w:rsidR="00B35A62" w:rsidRPr="00B35A62">
          <w:rPr>
            <w:rFonts w:ascii="Times New Roman" w:hAnsi="Times New Roman" w:cs="Times New Roman"/>
            <w:color w:val="000000" w:themeColor="text1"/>
            <w:sz w:val="16"/>
            <w:szCs w:val="16"/>
          </w:rPr>
          <w:t>P. Bholowalia, A. Kumar</w:t>
        </w:r>
      </w:ins>
      <w:del w:id="177" w:author="Tim Kong" w:date="2022-08-04T19:53:00Z">
        <w:r w:rsidDel="00B35A62">
          <w:delText xml:space="preserve"> </w:delText>
        </w:r>
        <w:r w:rsidDel="00B35A62">
          <w:rPr>
            <w:rFonts w:ascii="Times New Roman" w:hAnsi="Times New Roman" w:cs="Times New Roman"/>
            <w:color w:val="000000" w:themeColor="text1"/>
            <w:sz w:val="16"/>
            <w:szCs w:val="16"/>
          </w:rPr>
          <w:delText>Bholowalia, Purnima, and Arvind Kumar</w:delText>
        </w:r>
      </w:del>
      <w:r>
        <w:rPr>
          <w:rFonts w:ascii="Times New Roman" w:hAnsi="Times New Roman" w:cs="Times New Roman"/>
          <w:color w:val="000000" w:themeColor="text1"/>
          <w:sz w:val="16"/>
          <w:szCs w:val="16"/>
        </w:rPr>
        <w:t>, "EBK-means: A clustering technique based on elbow method and k-means in WSN." International Journal of Computer Applications 105, no. 9 (2014).</w:t>
      </w:r>
    </w:p>
    <w:p w14:paraId="4C73CFF4" w14:textId="77777777" w:rsidR="00AD2202" w:rsidRDefault="00AD2202">
      <w:pPr>
        <w:rPr>
          <w:rFonts w:ascii="Times New Roman" w:hAnsi="Times New Roman" w:cs="Times New Roman"/>
          <w:color w:val="000000" w:themeColor="text1"/>
          <w:sz w:val="16"/>
          <w:szCs w:val="16"/>
        </w:rPr>
      </w:pPr>
    </w:p>
    <w:p w14:paraId="11FD9325" w14:textId="24A8485D" w:rsidR="00AD2202" w:rsidRDefault="00607BB2">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ins w:id="178" w:author="Tim Kong" w:date="2022-08-04T19:35:00Z">
        <w:r w:rsidR="00AE2DB9">
          <w:rPr>
            <w:rFonts w:ascii="Times New Roman" w:hAnsi="Times New Roman" w:cs="Times New Roman"/>
            <w:color w:val="000000" w:themeColor="text1"/>
            <w:sz w:val="16"/>
            <w:szCs w:val="16"/>
          </w:rPr>
          <w:t>4</w:t>
        </w:r>
      </w:ins>
      <w:del w:id="179" w:author="Tim Kong" w:date="2022-08-04T18:34:00Z">
        <w:r w:rsidDel="00500777">
          <w:rPr>
            <w:rFonts w:ascii="Times New Roman" w:hAnsi="Times New Roman" w:cs="Times New Roman"/>
            <w:color w:val="000000" w:themeColor="text1"/>
            <w:sz w:val="16"/>
            <w:szCs w:val="16"/>
          </w:rPr>
          <w:delText>4</w:delText>
        </w:r>
      </w:del>
      <w:r>
        <w:rPr>
          <w:rFonts w:ascii="Times New Roman" w:hAnsi="Times New Roman" w:cs="Times New Roman"/>
          <w:color w:val="000000" w:themeColor="text1"/>
          <w:sz w:val="16"/>
          <w:szCs w:val="16"/>
        </w:rPr>
        <w:t>]</w:t>
      </w:r>
      <w:r>
        <w:t xml:space="preserve"> </w:t>
      </w:r>
      <w:ins w:id="180" w:author="Tim Kong" w:date="2022-08-04T20:49:00Z">
        <w:r w:rsidR="006E1E74" w:rsidRPr="00F04BB8">
          <w:rPr>
            <w:rFonts w:ascii="Times New Roman" w:hAnsi="Times New Roman" w:cs="Times New Roman"/>
            <w:color w:val="000000" w:themeColor="text1"/>
            <w:sz w:val="16"/>
            <w:szCs w:val="16"/>
            <w:rPrChange w:id="181" w:author="Tim Kong" w:date="2022-08-04T20:49:00Z">
              <w:rPr/>
            </w:rPrChange>
          </w:rPr>
          <w:t xml:space="preserve">K. </w:t>
        </w:r>
      </w:ins>
      <w:r>
        <w:rPr>
          <w:rFonts w:ascii="Times New Roman" w:hAnsi="Times New Roman" w:cs="Times New Roman"/>
          <w:color w:val="000000" w:themeColor="text1"/>
          <w:sz w:val="16"/>
          <w:szCs w:val="16"/>
        </w:rPr>
        <w:t>Teknomo</w:t>
      </w:r>
      <w:del w:id="182" w:author="Tim Kong" w:date="2022-08-04T20:49:00Z">
        <w:r w:rsidDel="006E1E74">
          <w:rPr>
            <w:rFonts w:ascii="Times New Roman" w:hAnsi="Times New Roman" w:cs="Times New Roman"/>
            <w:color w:val="000000" w:themeColor="text1"/>
            <w:sz w:val="16"/>
            <w:szCs w:val="16"/>
          </w:rPr>
          <w:delText>, Kardi</w:delText>
        </w:r>
      </w:del>
      <w:r>
        <w:rPr>
          <w:rFonts w:ascii="Times New Roman" w:hAnsi="Times New Roman" w:cs="Times New Roman"/>
          <w:color w:val="000000" w:themeColor="text1"/>
          <w:sz w:val="16"/>
          <w:szCs w:val="16"/>
        </w:rPr>
        <w:t>, "K-means clustering tutorial." Medicine 100, no. 4 (2006): 3.</w:t>
      </w:r>
    </w:p>
    <w:p w14:paraId="48029B34" w14:textId="77777777" w:rsidR="00AD2202" w:rsidRDefault="00AD2202">
      <w:pPr>
        <w:rPr>
          <w:rFonts w:ascii="Times New Roman" w:hAnsi="Times New Roman" w:cs="Times New Roman"/>
          <w:color w:val="000000" w:themeColor="text1"/>
          <w:sz w:val="16"/>
          <w:szCs w:val="16"/>
        </w:rPr>
      </w:pPr>
    </w:p>
    <w:p w14:paraId="2708EC8A" w14:textId="20B6C713" w:rsidR="00AD2202" w:rsidDel="00500777" w:rsidRDefault="00607BB2">
      <w:pPr>
        <w:rPr>
          <w:del w:id="183" w:author="Tim Kong" w:date="2022-08-04T18:33:00Z"/>
          <w:rFonts w:ascii="Times New Roman" w:hAnsi="Times New Roman" w:cs="Times New Roman"/>
          <w:color w:val="000000" w:themeColor="text1"/>
          <w:sz w:val="16"/>
          <w:szCs w:val="16"/>
        </w:rPr>
      </w:pPr>
      <w:del w:id="184" w:author="Tim Kong" w:date="2022-08-04T18:33:00Z">
        <w:r w:rsidDel="00500777">
          <w:rPr>
            <w:rFonts w:ascii="Times New Roman" w:hAnsi="Times New Roman" w:cs="Times New Roman"/>
            <w:color w:val="000000" w:themeColor="text1"/>
            <w:sz w:val="16"/>
            <w:szCs w:val="16"/>
          </w:rPr>
          <w:delText>[15]</w:delText>
        </w:r>
        <w:r w:rsidDel="00500777">
          <w:delText xml:space="preserve"> </w:delText>
        </w:r>
        <w:r w:rsidDel="00500777">
          <w:rPr>
            <w:rFonts w:ascii="Times New Roman" w:hAnsi="Times New Roman" w:cs="Times New Roman"/>
            <w:color w:val="000000" w:themeColor="text1"/>
            <w:sz w:val="16"/>
            <w:szCs w:val="16"/>
          </w:rPr>
          <w:delText>Kán, Peter &amp; Kafumann, Hannes. (2019). DeepLight: light source estimation for augmented reality using deep learning. The Visual Computer. 35. 10.1007/s00371-019-01666-x.</w:delText>
        </w:r>
      </w:del>
    </w:p>
    <w:p w14:paraId="1C672B06" w14:textId="77777777" w:rsidR="00AD2202" w:rsidRDefault="00AD2202">
      <w:pPr>
        <w:rPr>
          <w:rFonts w:ascii="Times New Roman" w:hAnsi="Times New Roman" w:cs="Times New Roman"/>
          <w:color w:val="000000" w:themeColor="text1"/>
          <w:sz w:val="16"/>
          <w:szCs w:val="16"/>
        </w:rPr>
      </w:pPr>
    </w:p>
    <w:p w14:paraId="3CEA4432" w14:textId="77777777" w:rsidR="00AD2202" w:rsidRDefault="00AD2202">
      <w:pPr>
        <w:rPr>
          <w:rFonts w:ascii="Times New Roman" w:hAnsi="Times New Roman" w:cs="Times New Roman"/>
          <w:color w:val="000000" w:themeColor="text1"/>
          <w:sz w:val="16"/>
          <w:szCs w:val="16"/>
        </w:rPr>
      </w:pPr>
    </w:p>
    <w:sectPr w:rsidR="00AD2202">
      <w:type w:val="continuous"/>
      <w:pgSz w:w="11900" w:h="16840"/>
      <w:pgMar w:top="1440" w:right="1440" w:bottom="1440" w:left="1440" w:header="708" w:footer="708" w:gutter="0"/>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EDY" w:date="2022-08-04T11:42:00Z" w:initials="E">
    <w:p w14:paraId="0FF441D7" w14:textId="132CCAA5" w:rsidR="00607BB2" w:rsidRDefault="00607BB2">
      <w:pPr>
        <w:pStyle w:val="CommentText"/>
      </w:pPr>
      <w:r>
        <w:rPr>
          <w:rStyle w:val="CommentReference"/>
        </w:rPr>
        <w:annotationRef/>
      </w:r>
      <w:r>
        <w:rPr>
          <w:rFonts w:hint="eastAsia"/>
        </w:rPr>
        <w:t>引用序号应位于逗号或句号前，与前一个单词之间空一格，下同</w:t>
      </w:r>
    </w:p>
  </w:comment>
  <w:comment w:id="6" w:author="EDY" w:date="2022-08-04T11:43:00Z" w:initials="E">
    <w:p w14:paraId="235F060A" w14:textId="72E9B7AA" w:rsidR="00607BB2" w:rsidRDefault="00607BB2">
      <w:pPr>
        <w:pStyle w:val="CommentText"/>
      </w:pPr>
      <w:r>
        <w:rPr>
          <w:rStyle w:val="CommentReference"/>
        </w:rPr>
        <w:annotationRef/>
      </w:r>
      <w:r>
        <w:rPr>
          <w:rFonts w:hint="eastAsia"/>
        </w:rPr>
        <w:t>多篇引用建议使用例如：</w:t>
      </w:r>
      <w:r>
        <w:rPr>
          <w:rFonts w:hint="eastAsia"/>
        </w:rPr>
        <w:t>[</w:t>
      </w:r>
      <w:r>
        <w:t>1-3]</w:t>
      </w:r>
    </w:p>
  </w:comment>
  <w:comment w:id="18" w:author="EDY" w:date="2022-08-04T11:45:00Z" w:initials="E">
    <w:p w14:paraId="059A2F37" w14:textId="041BC23D" w:rsidR="00607BB2" w:rsidRDefault="00607BB2">
      <w:pPr>
        <w:pStyle w:val="CommentText"/>
      </w:pPr>
      <w:r>
        <w:rPr>
          <w:rStyle w:val="CommentReference"/>
        </w:rPr>
        <w:annotationRef/>
      </w:r>
      <w:r>
        <w:rPr>
          <w:rFonts w:hint="eastAsia"/>
        </w:rPr>
        <w:t>不连续的引用可以使用例如</w:t>
      </w:r>
      <w:r>
        <w:rPr>
          <w:rFonts w:hint="eastAsia"/>
        </w:rPr>
        <w:t>[</w:t>
      </w:r>
      <w:r>
        <w:t>1,3]</w:t>
      </w:r>
    </w:p>
  </w:comment>
  <w:comment w:id="22" w:author="EDY" w:date="2022-08-04T11:48:00Z" w:initials="E">
    <w:p w14:paraId="57CD6F5D" w14:textId="7F362DC7" w:rsidR="00607BB2" w:rsidRPr="001311E7" w:rsidRDefault="00607BB2" w:rsidP="001311E7">
      <w:pPr>
        <w:rPr>
          <w:rFonts w:ascii="BlinkMacSystemFont" w:eastAsia="SimSun" w:hAnsi="BlinkMacSystemFont" w:cs="SimSun" w:hint="eastAsia"/>
          <w:color w:val="000000"/>
          <w:sz w:val="18"/>
          <w:szCs w:val="18"/>
        </w:rPr>
      </w:pPr>
      <w:r>
        <w:rPr>
          <w:rStyle w:val="CommentReference"/>
        </w:rPr>
        <w:annotationRef/>
      </w:r>
      <w:r w:rsidRPr="001311E7">
        <w:rPr>
          <w:rFonts w:ascii="BlinkMacSystemFont" w:eastAsia="SimSun" w:hAnsi="BlinkMacSystemFont" w:cs="SimSun"/>
          <w:color w:val="000000"/>
          <w:sz w:val="18"/>
          <w:szCs w:val="18"/>
        </w:rPr>
        <w:t>引用第</w:t>
      </w:r>
      <w:r w:rsidRPr="001311E7">
        <w:rPr>
          <w:rFonts w:ascii="BlinkMacSystemFont" w:eastAsia="SimSun" w:hAnsi="BlinkMacSystemFont" w:cs="SimSun"/>
          <w:color w:val="000000"/>
          <w:sz w:val="18"/>
          <w:szCs w:val="18"/>
        </w:rPr>
        <w:t>1</w:t>
      </w:r>
      <w:r w:rsidRPr="001311E7">
        <w:rPr>
          <w:rFonts w:ascii="BlinkMacSystemFont" w:eastAsia="SimSun" w:hAnsi="BlinkMacSystemFont" w:cs="SimSun"/>
          <w:color w:val="000000"/>
          <w:sz w:val="18"/>
          <w:szCs w:val="18"/>
        </w:rPr>
        <w:t>次出现的位置，要按照</w:t>
      </w:r>
      <w:r w:rsidRPr="001311E7">
        <w:rPr>
          <w:rFonts w:ascii="BlinkMacSystemFont" w:eastAsia="SimSun" w:hAnsi="BlinkMacSystemFont" w:cs="SimSun"/>
          <w:color w:val="000000"/>
          <w:sz w:val="18"/>
          <w:szCs w:val="18"/>
        </w:rPr>
        <w:t>1234…</w:t>
      </w:r>
      <w:r w:rsidRPr="001311E7">
        <w:rPr>
          <w:rFonts w:ascii="BlinkMacSystemFont" w:eastAsia="SimSun" w:hAnsi="BlinkMacSystemFont" w:cs="SimSun"/>
          <w:color w:val="000000"/>
          <w:sz w:val="18"/>
          <w:szCs w:val="18"/>
        </w:rPr>
        <w:t>依次排序，不能跳</w:t>
      </w:r>
      <w:r w:rsidRPr="001311E7">
        <w:rPr>
          <w:rFonts w:ascii="BlinkMacSystemFont" w:eastAsia="SimSun" w:hAnsi="BlinkMacSystemFont" w:cs="SimSun"/>
          <w:color w:val="000000"/>
          <w:sz w:val="18"/>
          <w:szCs w:val="18"/>
        </w:rPr>
        <w:br/>
      </w:r>
      <w:r w:rsidRPr="001311E7">
        <w:rPr>
          <w:rFonts w:ascii="BlinkMacSystemFont" w:eastAsia="SimSun" w:hAnsi="BlinkMacSystemFont" w:cs="SimSun"/>
          <w:color w:val="000000"/>
          <w:sz w:val="18"/>
          <w:szCs w:val="18"/>
        </w:rPr>
        <w:t>从</w:t>
      </w:r>
      <w:r w:rsidRPr="001311E7">
        <w:rPr>
          <w:rFonts w:ascii="BlinkMacSystemFont" w:eastAsia="SimSun" w:hAnsi="BlinkMacSystemFont" w:cs="SimSun"/>
          <w:color w:val="000000"/>
          <w:sz w:val="18"/>
          <w:szCs w:val="18"/>
        </w:rPr>
        <w:t>1</w:t>
      </w:r>
      <w:r w:rsidRPr="001311E7">
        <w:rPr>
          <w:rFonts w:ascii="BlinkMacSystemFont" w:eastAsia="SimSun" w:hAnsi="BlinkMacSystemFont" w:cs="SimSun"/>
          <w:color w:val="000000"/>
          <w:sz w:val="18"/>
          <w:szCs w:val="18"/>
        </w:rPr>
        <w:t>开始</w:t>
      </w:r>
      <w:r w:rsidRPr="001311E7">
        <w:rPr>
          <w:rFonts w:ascii="BlinkMacSystemFont" w:eastAsia="SimSun" w:hAnsi="BlinkMacSystemFont" w:cs="SimSun"/>
          <w:color w:val="000000"/>
          <w:sz w:val="18"/>
          <w:szCs w:val="18"/>
        </w:rPr>
        <w:br/>
        <w:t>1</w:t>
      </w:r>
      <w:r w:rsidRPr="001311E7">
        <w:rPr>
          <w:rFonts w:ascii="BlinkMacSystemFont" w:eastAsia="SimSun" w:hAnsi="BlinkMacSystemFont" w:cs="SimSun"/>
          <w:color w:val="000000"/>
          <w:sz w:val="18"/>
          <w:szCs w:val="18"/>
        </w:rPr>
        <w:t>过来应该为</w:t>
      </w:r>
      <w:r w:rsidRPr="001311E7">
        <w:rPr>
          <w:rFonts w:ascii="BlinkMacSystemFont" w:eastAsia="SimSun" w:hAnsi="BlinkMacSystemFont" w:cs="SimSun"/>
          <w:color w:val="000000"/>
          <w:sz w:val="18"/>
          <w:szCs w:val="18"/>
        </w:rPr>
        <w:t>2</w:t>
      </w:r>
      <w:r w:rsidRPr="001311E7">
        <w:rPr>
          <w:rFonts w:ascii="BlinkMacSystemFont" w:eastAsia="SimSun" w:hAnsi="BlinkMacSystemFont" w:cs="SimSun"/>
          <w:color w:val="000000"/>
          <w:sz w:val="18"/>
          <w:szCs w:val="18"/>
        </w:rPr>
        <w:br/>
      </w:r>
      <w:r w:rsidRPr="001311E7">
        <w:rPr>
          <w:rFonts w:ascii="BlinkMacSystemFont" w:eastAsia="SimSun" w:hAnsi="BlinkMacSystemFont" w:cs="SimSun"/>
          <w:color w:val="000000"/>
          <w:sz w:val="18"/>
          <w:szCs w:val="18"/>
        </w:rPr>
        <w:t>查看全文引用改为正确的格式</w:t>
      </w:r>
    </w:p>
    <w:p w14:paraId="59E91FA6" w14:textId="3364696A" w:rsidR="00607BB2" w:rsidRPr="001311E7" w:rsidRDefault="00607BB2">
      <w:pPr>
        <w:pStyle w:val="CommentText"/>
      </w:pPr>
    </w:p>
  </w:comment>
  <w:comment w:id="55" w:author="EDY" w:date="2022-08-04T11:48:00Z" w:initials="E">
    <w:p w14:paraId="37F73FE1" w14:textId="0C41F88E" w:rsidR="00607BB2" w:rsidRDefault="00607BB2">
      <w:pPr>
        <w:pStyle w:val="CommentText"/>
      </w:pPr>
      <w:r>
        <w:rPr>
          <w:rStyle w:val="CommentReference"/>
        </w:rPr>
        <w:annotationRef/>
      </w:r>
      <w:r w:rsidRPr="001311E7">
        <w:rPr>
          <w:rFonts w:hint="eastAsia"/>
        </w:rPr>
        <w:t>作者姓名请按照会议模板进行缩写，一般是名字首字母缩写在前，姓氏在后，请修改参考文献</w:t>
      </w:r>
      <w:r w:rsidRPr="001311E7">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F441D7" w15:done="0"/>
  <w15:commentEx w15:paraId="235F060A" w15:done="0"/>
  <w15:commentEx w15:paraId="059A2F37" w15:done="0"/>
  <w15:commentEx w15:paraId="59E91FA6" w15:done="0"/>
  <w15:commentEx w15:paraId="37F73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962F31" w16cex:dateUtc="2022-08-04T03:42:00Z"/>
  <w16cex:commentExtensible w16cex:durableId="26962F73" w16cex:dateUtc="2022-08-04T03:43:00Z"/>
  <w16cex:commentExtensible w16cex:durableId="26962FEA" w16cex:dateUtc="2022-08-04T03:45:00Z"/>
  <w16cex:commentExtensible w16cex:durableId="26963095" w16cex:dateUtc="2022-08-04T03:48:00Z"/>
  <w16cex:commentExtensible w16cex:durableId="26963072" w16cex:dateUtc="2022-08-04T0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F441D7" w16cid:durableId="26962F31"/>
  <w16cid:commentId w16cid:paraId="235F060A" w16cid:durableId="26962F73"/>
  <w16cid:commentId w16cid:paraId="059A2F37" w16cid:durableId="26962FEA"/>
  <w16cid:commentId w16cid:paraId="59E91FA6" w16cid:durableId="26963095"/>
  <w16cid:commentId w16cid:paraId="37F73FE1" w16cid:durableId="269630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B9DC7C" w14:textId="77777777" w:rsidR="004C33B2" w:rsidRDefault="004C33B2" w:rsidP="00231BFD">
      <w:r>
        <w:separator/>
      </w:r>
    </w:p>
  </w:endnote>
  <w:endnote w:type="continuationSeparator" w:id="0">
    <w:p w14:paraId="1238D1C4" w14:textId="77777777" w:rsidR="004C33B2" w:rsidRDefault="004C33B2" w:rsidP="00231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BlinkMacSystemFon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92C5F" w14:textId="77777777" w:rsidR="004C33B2" w:rsidRDefault="004C33B2" w:rsidP="00231BFD">
      <w:r>
        <w:separator/>
      </w:r>
    </w:p>
  </w:footnote>
  <w:footnote w:type="continuationSeparator" w:id="0">
    <w:p w14:paraId="582BB039" w14:textId="77777777" w:rsidR="004C33B2" w:rsidRDefault="004C33B2" w:rsidP="00231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B5B6780"/>
    <w:multiLevelType w:val="multilevel"/>
    <w:tmpl w:val="BB5B6780"/>
    <w:lvl w:ilvl="0">
      <w:start w:val="1"/>
      <w:numFmt w:val="upperRoman"/>
      <w:lvlText w:val="%1."/>
      <w:lvlJc w:val="center"/>
      <w:pPr>
        <w:tabs>
          <w:tab w:val="left" w:pos="576"/>
        </w:tabs>
        <w:ind w:left="0" w:firstLine="216"/>
      </w:pPr>
      <w:rPr>
        <w:rFonts w:ascii="Times New Roman" w:hAnsi="Times New Roman" w:cs="Times New Roman" w:hint="default"/>
        <w:caps w:val="0"/>
        <w:sz w:val="20"/>
        <w:szCs w:val="20"/>
      </w:rPr>
    </w:lvl>
    <w:lvl w:ilvl="1">
      <w:start w:val="1"/>
      <w:numFmt w:val="upperLetter"/>
      <w:lvlText w:val="%2."/>
      <w:lvlJc w:val="left"/>
      <w:pPr>
        <w:tabs>
          <w:tab w:val="left" w:pos="360"/>
        </w:tabs>
        <w:ind w:left="288" w:hanging="288"/>
      </w:pPr>
      <w:rPr>
        <w:rFonts w:ascii="Times New Roman" w:hAnsi="Times New Roman" w:cs="Times New Roman" w:hint="default"/>
        <w:b w:val="0"/>
        <w:bCs w:val="0"/>
        <w:i/>
        <w:iCs/>
        <w:caps w:val="0"/>
        <w:sz w:val="20"/>
        <w:szCs w:val="20"/>
      </w:rPr>
    </w:lvl>
    <w:lvl w:ilvl="2">
      <w:start w:val="1"/>
      <w:numFmt w:val="decimal"/>
      <w:lvlText w:val="%3)"/>
      <w:lvlJc w:val="left"/>
      <w:pPr>
        <w:tabs>
          <w:tab w:val="left" w:pos="540"/>
        </w:tabs>
        <w:ind w:left="0" w:firstLine="180"/>
      </w:pPr>
      <w:rPr>
        <w:rFonts w:ascii="Times New Roman" w:hAnsi="Times New Roman" w:cs="Times New Roman" w:hint="default"/>
        <w:b w:val="0"/>
        <w:bCs w:val="0"/>
        <w:i/>
        <w:iCs/>
        <w:caps w:val="0"/>
        <w:sz w:val="20"/>
        <w:szCs w:val="20"/>
      </w:rPr>
    </w:lvl>
    <w:lvl w:ilvl="3">
      <w:start w:val="1"/>
      <w:numFmt w:val="lowerLetter"/>
      <w:lvlText w:val="%4)"/>
      <w:lvlJc w:val="left"/>
      <w:pPr>
        <w:tabs>
          <w:tab w:val="left" w:pos="630"/>
        </w:tabs>
        <w:ind w:left="0" w:firstLine="360"/>
      </w:pPr>
      <w:rPr>
        <w:rFonts w:ascii="Times New Roman" w:hAnsi="Times New Roman" w:cs="Times New Roman" w:hint="default"/>
        <w:b w:val="0"/>
        <w:bCs w:val="0"/>
        <w:i/>
        <w:iCs/>
        <w:sz w:val="20"/>
        <w:szCs w:val="20"/>
      </w:rPr>
    </w:lvl>
    <w:lvl w:ilvl="4">
      <w:start w:val="1"/>
      <w:numFmt w:val="none"/>
      <w:lvlText w:val="%5."/>
      <w:lvlJc w:val="left"/>
      <w:pPr>
        <w:ind w:left="3600"/>
      </w:pPr>
    </w:lvl>
    <w:lvl w:ilvl="5">
      <w:start w:val="1"/>
      <w:numFmt w:val="lowerLetter"/>
      <w:lvlText w:val="(%6)"/>
      <w:lvlJc w:val="left"/>
      <w:pPr>
        <w:tabs>
          <w:tab w:val="left" w:pos="3960"/>
        </w:tabs>
        <w:ind w:left="3600" w:firstLine="0"/>
      </w:pPr>
      <w:rPr>
        <w:rFonts w:ascii="Times New Roman" w:hAnsi="Times New Roman" w:cs="Times New Roman" w:hint="default"/>
      </w:rPr>
    </w:lvl>
    <w:lvl w:ilvl="6">
      <w:start w:val="1"/>
      <w:numFmt w:val="lowerRoman"/>
      <w:lvlText w:val="(%7)"/>
      <w:lvlJc w:val="left"/>
      <w:pPr>
        <w:tabs>
          <w:tab w:val="left" w:pos="4680"/>
        </w:tabs>
        <w:ind w:left="4320" w:firstLine="0"/>
      </w:pPr>
      <w:rPr>
        <w:rFonts w:ascii="Times New Roman" w:hAnsi="Times New Roman" w:cs="Times New Roman" w:hint="default"/>
      </w:rPr>
    </w:lvl>
    <w:lvl w:ilvl="7">
      <w:start w:val="1"/>
      <w:numFmt w:val="lowerLetter"/>
      <w:lvlText w:val="(%8)"/>
      <w:lvlJc w:val="left"/>
      <w:pPr>
        <w:tabs>
          <w:tab w:val="left" w:pos="5400"/>
        </w:tabs>
        <w:ind w:left="5040" w:firstLine="0"/>
      </w:pPr>
      <w:rPr>
        <w:rFonts w:ascii="Times New Roman" w:hAnsi="Times New Roman" w:cs="Times New Roman" w:hint="default"/>
      </w:rPr>
    </w:lvl>
    <w:lvl w:ilvl="8">
      <w:start w:val="1"/>
      <w:numFmt w:val="lowerRoman"/>
      <w:lvlText w:val="(%9)"/>
      <w:lvlJc w:val="left"/>
      <w:pPr>
        <w:tabs>
          <w:tab w:val="left" w:pos="6120"/>
        </w:tabs>
        <w:ind w:left="5760" w:firstLine="0"/>
      </w:pPr>
      <w:rPr>
        <w:rFonts w:ascii="Times New Roman" w:hAnsi="Times New Roman" w:cs="Times New Roman" w:hint="default"/>
      </w:rPr>
    </w:lvl>
  </w:abstractNum>
  <w:abstractNum w:abstractNumId="1" w15:restartNumberingAfterBreak="0">
    <w:nsid w:val="F5D4D4F3"/>
    <w:multiLevelType w:val="singleLevel"/>
    <w:tmpl w:val="F5D4D4F3"/>
    <w:lvl w:ilvl="0">
      <w:start w:val="1"/>
      <w:numFmt w:val="lowerLetter"/>
      <w:lvlText w:val="(%1)"/>
      <w:lvlJc w:val="left"/>
      <w:pPr>
        <w:ind w:left="720" w:hanging="360"/>
      </w:pPr>
    </w:lvl>
  </w:abstractNum>
  <w:abstractNum w:abstractNumId="2" w15:restartNumberingAfterBreak="0">
    <w:nsid w:val="4189603E"/>
    <w:multiLevelType w:val="multilevel"/>
    <w:tmpl w:val="4189603E"/>
    <w:lvl w:ilvl="0">
      <w:start w:val="1"/>
      <w:numFmt w:val="upperRoman"/>
      <w:lvlText w:val="%1."/>
      <w:lvlJc w:val="center"/>
      <w:pPr>
        <w:tabs>
          <w:tab w:val="left"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rPr>
    </w:lvl>
    <w:lvl w:ilvl="1">
      <w:start w:val="1"/>
      <w:numFmt w:val="upperLetter"/>
      <w:pStyle w:val="Heading2"/>
      <w:lvlText w:val="%2."/>
      <w:lvlJc w:val="left"/>
      <w:pPr>
        <w:tabs>
          <w:tab w:val="left"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2">
      <w:start w:val="1"/>
      <w:numFmt w:val="decimal"/>
      <w:lvlText w:val="%3)"/>
      <w:lvlJc w:val="left"/>
      <w:pPr>
        <w:tabs>
          <w:tab w:val="left"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3">
      <w:start w:val="1"/>
      <w:numFmt w:val="lowerLetter"/>
      <w:lvlText w:val="%4)"/>
      <w:lvlJc w:val="left"/>
      <w:pPr>
        <w:tabs>
          <w:tab w:val="left"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3" w15:restartNumberingAfterBreak="0">
    <w:nsid w:val="6C402C58"/>
    <w:multiLevelType w:val="multilevel"/>
    <w:tmpl w:val="6C402C58"/>
    <w:lvl w:ilvl="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4" w15:restartNumberingAfterBreak="0">
    <w:nsid w:val="6CD32DA8"/>
    <w:multiLevelType w:val="singleLevel"/>
    <w:tmpl w:val="6CD32DA8"/>
    <w:lvl w:ilvl="0">
      <w:start w:val="1"/>
      <w:numFmt w:val="upperRoman"/>
      <w:pStyle w:val="tablehead"/>
      <w:lvlText w:val="TABLE %1. "/>
      <w:lvlJc w:val="left"/>
      <w:pPr>
        <w:tabs>
          <w:tab w:val="left" w:pos="1080"/>
        </w:tabs>
      </w:pPr>
      <w:rPr>
        <w:rFonts w:ascii="Times New Roman" w:hAnsi="Times New Roman" w:cs="Times New Roman" w:hint="default"/>
        <w:b w:val="0"/>
        <w:bCs w:val="0"/>
        <w:i w:val="0"/>
        <w:iCs w:val="0"/>
        <w:sz w:val="16"/>
        <w:szCs w:val="16"/>
      </w:rPr>
    </w:lvl>
  </w:abstractNum>
  <w:abstractNum w:abstractNumId="5" w15:restartNumberingAfterBreak="0">
    <w:nsid w:val="7E7D4397"/>
    <w:multiLevelType w:val="multilevel"/>
    <w:tmpl w:val="7E7D439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0"/>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m Kong">
    <w15:presenceInfo w15:providerId="None" w15:userId="Tim Kong"/>
  </w15:person>
  <w15:person w15:author="EDY">
    <w15:presenceInfo w15:providerId="None" w15:userId="E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hideSpellingErrors/>
  <w:hideGrammaticalErrors/>
  <w:trackRevisions/>
  <w:defaultTabStop w:val="7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TE5MWRlNmY4NDc1ZjZlOTQ5Nzc4NGY2YjllYjM2ZTIifQ=="/>
  </w:docVars>
  <w:rsids>
    <w:rsidRoot w:val="00172A27"/>
    <w:rsid w:val="00006510"/>
    <w:rsid w:val="0001321F"/>
    <w:rsid w:val="00017D73"/>
    <w:rsid w:val="000220E4"/>
    <w:rsid w:val="000236E8"/>
    <w:rsid w:val="0002475A"/>
    <w:rsid w:val="0003291E"/>
    <w:rsid w:val="000364DA"/>
    <w:rsid w:val="00043B9A"/>
    <w:rsid w:val="000541EE"/>
    <w:rsid w:val="000557AB"/>
    <w:rsid w:val="00056165"/>
    <w:rsid w:val="0006096D"/>
    <w:rsid w:val="00067E47"/>
    <w:rsid w:val="000735C7"/>
    <w:rsid w:val="000805A7"/>
    <w:rsid w:val="00084765"/>
    <w:rsid w:val="000A2DFE"/>
    <w:rsid w:val="000A7C6A"/>
    <w:rsid w:val="000B287C"/>
    <w:rsid w:val="000D4BB5"/>
    <w:rsid w:val="000E1BAF"/>
    <w:rsid w:val="000E4BC8"/>
    <w:rsid w:val="000E54A9"/>
    <w:rsid w:val="000E6EF6"/>
    <w:rsid w:val="000F01A2"/>
    <w:rsid w:val="000F36BF"/>
    <w:rsid w:val="00100600"/>
    <w:rsid w:val="001019B2"/>
    <w:rsid w:val="001078B5"/>
    <w:rsid w:val="001103E8"/>
    <w:rsid w:val="001308DB"/>
    <w:rsid w:val="001311E7"/>
    <w:rsid w:val="00140AEA"/>
    <w:rsid w:val="00146348"/>
    <w:rsid w:val="00150A9D"/>
    <w:rsid w:val="00170A22"/>
    <w:rsid w:val="00172A27"/>
    <w:rsid w:val="001749CC"/>
    <w:rsid w:val="0018124E"/>
    <w:rsid w:val="001818B1"/>
    <w:rsid w:val="001908CE"/>
    <w:rsid w:val="001B3432"/>
    <w:rsid w:val="001B41FB"/>
    <w:rsid w:val="001C0BC3"/>
    <w:rsid w:val="001C1654"/>
    <w:rsid w:val="001C19CA"/>
    <w:rsid w:val="001C20B6"/>
    <w:rsid w:val="001C598C"/>
    <w:rsid w:val="001D3DCA"/>
    <w:rsid w:val="001D40BC"/>
    <w:rsid w:val="001D4F57"/>
    <w:rsid w:val="001E1A46"/>
    <w:rsid w:val="001E47DC"/>
    <w:rsid w:val="001E66A8"/>
    <w:rsid w:val="001F583A"/>
    <w:rsid w:val="00206846"/>
    <w:rsid w:val="00223145"/>
    <w:rsid w:val="00227B16"/>
    <w:rsid w:val="002301E0"/>
    <w:rsid w:val="00231BFD"/>
    <w:rsid w:val="00234F9C"/>
    <w:rsid w:val="00246814"/>
    <w:rsid w:val="002472EE"/>
    <w:rsid w:val="002501BB"/>
    <w:rsid w:val="00251C1A"/>
    <w:rsid w:val="00252A47"/>
    <w:rsid w:val="002620F2"/>
    <w:rsid w:val="002635F5"/>
    <w:rsid w:val="002741C7"/>
    <w:rsid w:val="002760D8"/>
    <w:rsid w:val="002822B3"/>
    <w:rsid w:val="00290064"/>
    <w:rsid w:val="002A0657"/>
    <w:rsid w:val="002A0D62"/>
    <w:rsid w:val="002A21EE"/>
    <w:rsid w:val="002A3AAC"/>
    <w:rsid w:val="002A5A76"/>
    <w:rsid w:val="002A755F"/>
    <w:rsid w:val="002A78CB"/>
    <w:rsid w:val="002B2210"/>
    <w:rsid w:val="002B2C6E"/>
    <w:rsid w:val="002C0765"/>
    <w:rsid w:val="002C0D23"/>
    <w:rsid w:val="002C0EAB"/>
    <w:rsid w:val="002C2A25"/>
    <w:rsid w:val="002C36E7"/>
    <w:rsid w:val="002D6365"/>
    <w:rsid w:val="002E03F2"/>
    <w:rsid w:val="002E1A4E"/>
    <w:rsid w:val="002E1F71"/>
    <w:rsid w:val="002E7F09"/>
    <w:rsid w:val="00306278"/>
    <w:rsid w:val="003062E9"/>
    <w:rsid w:val="00314CD4"/>
    <w:rsid w:val="00316820"/>
    <w:rsid w:val="00325D0F"/>
    <w:rsid w:val="0033232D"/>
    <w:rsid w:val="00335084"/>
    <w:rsid w:val="0034202A"/>
    <w:rsid w:val="00347531"/>
    <w:rsid w:val="00360F93"/>
    <w:rsid w:val="00374E73"/>
    <w:rsid w:val="00380322"/>
    <w:rsid w:val="00383AA6"/>
    <w:rsid w:val="00384170"/>
    <w:rsid w:val="00385B27"/>
    <w:rsid w:val="00386612"/>
    <w:rsid w:val="00394DE0"/>
    <w:rsid w:val="003A0668"/>
    <w:rsid w:val="003A2E2E"/>
    <w:rsid w:val="003B3C1E"/>
    <w:rsid w:val="003B7BF8"/>
    <w:rsid w:val="003C43D1"/>
    <w:rsid w:val="003D528C"/>
    <w:rsid w:val="003E20FA"/>
    <w:rsid w:val="003E5E9E"/>
    <w:rsid w:val="003E605E"/>
    <w:rsid w:val="003E6B8B"/>
    <w:rsid w:val="003F386D"/>
    <w:rsid w:val="00401C75"/>
    <w:rsid w:val="0040467D"/>
    <w:rsid w:val="00424549"/>
    <w:rsid w:val="00431B62"/>
    <w:rsid w:val="00441AF6"/>
    <w:rsid w:val="004440B5"/>
    <w:rsid w:val="00445681"/>
    <w:rsid w:val="00450165"/>
    <w:rsid w:val="00455C86"/>
    <w:rsid w:val="004603AD"/>
    <w:rsid w:val="004644EF"/>
    <w:rsid w:val="00465B1D"/>
    <w:rsid w:val="00467562"/>
    <w:rsid w:val="004701EC"/>
    <w:rsid w:val="00470BC9"/>
    <w:rsid w:val="00471044"/>
    <w:rsid w:val="0047611B"/>
    <w:rsid w:val="004801F8"/>
    <w:rsid w:val="004804CF"/>
    <w:rsid w:val="004913D4"/>
    <w:rsid w:val="004C2D3F"/>
    <w:rsid w:val="004C33B2"/>
    <w:rsid w:val="004D76E3"/>
    <w:rsid w:val="00500777"/>
    <w:rsid w:val="005033D1"/>
    <w:rsid w:val="00521220"/>
    <w:rsid w:val="00522F03"/>
    <w:rsid w:val="00524DA2"/>
    <w:rsid w:val="00525BD2"/>
    <w:rsid w:val="00526122"/>
    <w:rsid w:val="00527373"/>
    <w:rsid w:val="00534599"/>
    <w:rsid w:val="00541132"/>
    <w:rsid w:val="0055128C"/>
    <w:rsid w:val="00552235"/>
    <w:rsid w:val="00554BB8"/>
    <w:rsid w:val="00554F7A"/>
    <w:rsid w:val="00560EEE"/>
    <w:rsid w:val="00563D0F"/>
    <w:rsid w:val="00584752"/>
    <w:rsid w:val="00586637"/>
    <w:rsid w:val="005A04C5"/>
    <w:rsid w:val="005D397E"/>
    <w:rsid w:val="005D4B96"/>
    <w:rsid w:val="005D602C"/>
    <w:rsid w:val="005D71C8"/>
    <w:rsid w:val="005D7508"/>
    <w:rsid w:val="005E46A2"/>
    <w:rsid w:val="005F1CEE"/>
    <w:rsid w:val="005F7EFD"/>
    <w:rsid w:val="00607BB2"/>
    <w:rsid w:val="0061647E"/>
    <w:rsid w:val="006208F0"/>
    <w:rsid w:val="00621091"/>
    <w:rsid w:val="00631984"/>
    <w:rsid w:val="006414D4"/>
    <w:rsid w:val="006426D3"/>
    <w:rsid w:val="00643262"/>
    <w:rsid w:val="00644930"/>
    <w:rsid w:val="00644B80"/>
    <w:rsid w:val="00646A91"/>
    <w:rsid w:val="00662222"/>
    <w:rsid w:val="00671A0C"/>
    <w:rsid w:val="0068122B"/>
    <w:rsid w:val="00682FFB"/>
    <w:rsid w:val="00683B49"/>
    <w:rsid w:val="00690DC9"/>
    <w:rsid w:val="006916D2"/>
    <w:rsid w:val="006A4CC2"/>
    <w:rsid w:val="006A60DA"/>
    <w:rsid w:val="006B4485"/>
    <w:rsid w:val="006B4E7B"/>
    <w:rsid w:val="006C2F87"/>
    <w:rsid w:val="006D414B"/>
    <w:rsid w:val="006D5907"/>
    <w:rsid w:val="006D6B22"/>
    <w:rsid w:val="006D7D42"/>
    <w:rsid w:val="006E062B"/>
    <w:rsid w:val="006E1E74"/>
    <w:rsid w:val="006E6023"/>
    <w:rsid w:val="006F287F"/>
    <w:rsid w:val="006F2BC6"/>
    <w:rsid w:val="007009D4"/>
    <w:rsid w:val="00701ECD"/>
    <w:rsid w:val="00705F5C"/>
    <w:rsid w:val="0070796E"/>
    <w:rsid w:val="00711FEB"/>
    <w:rsid w:val="007152E2"/>
    <w:rsid w:val="00730416"/>
    <w:rsid w:val="0073417E"/>
    <w:rsid w:val="00735318"/>
    <w:rsid w:val="00756FB9"/>
    <w:rsid w:val="007A15EF"/>
    <w:rsid w:val="007A5490"/>
    <w:rsid w:val="007A57F9"/>
    <w:rsid w:val="007A7B94"/>
    <w:rsid w:val="007B0EB9"/>
    <w:rsid w:val="007B3876"/>
    <w:rsid w:val="007C06F8"/>
    <w:rsid w:val="007C16CD"/>
    <w:rsid w:val="007D0C3C"/>
    <w:rsid w:val="007D475F"/>
    <w:rsid w:val="007E4233"/>
    <w:rsid w:val="007F7361"/>
    <w:rsid w:val="00806AE5"/>
    <w:rsid w:val="00807690"/>
    <w:rsid w:val="00816BF6"/>
    <w:rsid w:val="00816FE6"/>
    <w:rsid w:val="0082217B"/>
    <w:rsid w:val="00822AB2"/>
    <w:rsid w:val="008247D1"/>
    <w:rsid w:val="008313B2"/>
    <w:rsid w:val="008326ED"/>
    <w:rsid w:val="00833348"/>
    <w:rsid w:val="008448D6"/>
    <w:rsid w:val="00853316"/>
    <w:rsid w:val="00857E6C"/>
    <w:rsid w:val="008644C5"/>
    <w:rsid w:val="00864DA3"/>
    <w:rsid w:val="00865B84"/>
    <w:rsid w:val="00866370"/>
    <w:rsid w:val="00867518"/>
    <w:rsid w:val="00872FF0"/>
    <w:rsid w:val="0088355F"/>
    <w:rsid w:val="008839B4"/>
    <w:rsid w:val="008840A5"/>
    <w:rsid w:val="00887F33"/>
    <w:rsid w:val="00892A09"/>
    <w:rsid w:val="00894F54"/>
    <w:rsid w:val="008A19D2"/>
    <w:rsid w:val="008A40F9"/>
    <w:rsid w:val="008C51F3"/>
    <w:rsid w:val="008D0FE7"/>
    <w:rsid w:val="008D188F"/>
    <w:rsid w:val="008D22E9"/>
    <w:rsid w:val="008D2DD7"/>
    <w:rsid w:val="008D44FD"/>
    <w:rsid w:val="008F0885"/>
    <w:rsid w:val="008F309D"/>
    <w:rsid w:val="008F5870"/>
    <w:rsid w:val="0090024D"/>
    <w:rsid w:val="00903980"/>
    <w:rsid w:val="00917ACF"/>
    <w:rsid w:val="0092067C"/>
    <w:rsid w:val="009225E6"/>
    <w:rsid w:val="00925306"/>
    <w:rsid w:val="009257A3"/>
    <w:rsid w:val="00931857"/>
    <w:rsid w:val="009361A5"/>
    <w:rsid w:val="009409B8"/>
    <w:rsid w:val="00940C94"/>
    <w:rsid w:val="00944042"/>
    <w:rsid w:val="00951F94"/>
    <w:rsid w:val="00954E31"/>
    <w:rsid w:val="00956B71"/>
    <w:rsid w:val="00960119"/>
    <w:rsid w:val="009615CF"/>
    <w:rsid w:val="00964058"/>
    <w:rsid w:val="00976504"/>
    <w:rsid w:val="00982198"/>
    <w:rsid w:val="00994872"/>
    <w:rsid w:val="00997345"/>
    <w:rsid w:val="009A127A"/>
    <w:rsid w:val="009A3BD9"/>
    <w:rsid w:val="009A497F"/>
    <w:rsid w:val="009B0F4D"/>
    <w:rsid w:val="009B75CC"/>
    <w:rsid w:val="009C022A"/>
    <w:rsid w:val="009C1D24"/>
    <w:rsid w:val="009C4168"/>
    <w:rsid w:val="009C5991"/>
    <w:rsid w:val="009E5874"/>
    <w:rsid w:val="009E59F7"/>
    <w:rsid w:val="009E7A5A"/>
    <w:rsid w:val="009F1150"/>
    <w:rsid w:val="00A06214"/>
    <w:rsid w:val="00A10861"/>
    <w:rsid w:val="00A313EC"/>
    <w:rsid w:val="00A3226A"/>
    <w:rsid w:val="00A35EC9"/>
    <w:rsid w:val="00A4078C"/>
    <w:rsid w:val="00A416DA"/>
    <w:rsid w:val="00A63049"/>
    <w:rsid w:val="00A652E3"/>
    <w:rsid w:val="00A66FAE"/>
    <w:rsid w:val="00A67A88"/>
    <w:rsid w:val="00A7111B"/>
    <w:rsid w:val="00A7128A"/>
    <w:rsid w:val="00A77818"/>
    <w:rsid w:val="00A83DE9"/>
    <w:rsid w:val="00A84F9B"/>
    <w:rsid w:val="00A97D30"/>
    <w:rsid w:val="00AB7B08"/>
    <w:rsid w:val="00AD2202"/>
    <w:rsid w:val="00AE0C1E"/>
    <w:rsid w:val="00AE2DB9"/>
    <w:rsid w:val="00AE555E"/>
    <w:rsid w:val="00AF2FA9"/>
    <w:rsid w:val="00B00AA5"/>
    <w:rsid w:val="00B01101"/>
    <w:rsid w:val="00B043DD"/>
    <w:rsid w:val="00B12728"/>
    <w:rsid w:val="00B15EA4"/>
    <w:rsid w:val="00B17A96"/>
    <w:rsid w:val="00B35A62"/>
    <w:rsid w:val="00B3603A"/>
    <w:rsid w:val="00B445DE"/>
    <w:rsid w:val="00B524ED"/>
    <w:rsid w:val="00B81FBA"/>
    <w:rsid w:val="00B86C0A"/>
    <w:rsid w:val="00B90656"/>
    <w:rsid w:val="00B912BA"/>
    <w:rsid w:val="00BA055A"/>
    <w:rsid w:val="00BA0BBE"/>
    <w:rsid w:val="00BC10FC"/>
    <w:rsid w:val="00BC6D5D"/>
    <w:rsid w:val="00BC7537"/>
    <w:rsid w:val="00BD2783"/>
    <w:rsid w:val="00BD68A8"/>
    <w:rsid w:val="00BD7033"/>
    <w:rsid w:val="00BF01C8"/>
    <w:rsid w:val="00BF17DD"/>
    <w:rsid w:val="00BF5017"/>
    <w:rsid w:val="00BF54BC"/>
    <w:rsid w:val="00BF54E1"/>
    <w:rsid w:val="00BF74E6"/>
    <w:rsid w:val="00C00141"/>
    <w:rsid w:val="00C13660"/>
    <w:rsid w:val="00C14C9B"/>
    <w:rsid w:val="00C16622"/>
    <w:rsid w:val="00C22D2F"/>
    <w:rsid w:val="00C410DC"/>
    <w:rsid w:val="00C4571A"/>
    <w:rsid w:val="00C50250"/>
    <w:rsid w:val="00C506CA"/>
    <w:rsid w:val="00C53BE1"/>
    <w:rsid w:val="00C53CDC"/>
    <w:rsid w:val="00C6294B"/>
    <w:rsid w:val="00C64857"/>
    <w:rsid w:val="00C701E1"/>
    <w:rsid w:val="00C75E10"/>
    <w:rsid w:val="00C82E36"/>
    <w:rsid w:val="00C8341C"/>
    <w:rsid w:val="00C83BF0"/>
    <w:rsid w:val="00CC014B"/>
    <w:rsid w:val="00CC159E"/>
    <w:rsid w:val="00CC3116"/>
    <w:rsid w:val="00CC7CB2"/>
    <w:rsid w:val="00CD043E"/>
    <w:rsid w:val="00CD169E"/>
    <w:rsid w:val="00CD7D9A"/>
    <w:rsid w:val="00CE05FA"/>
    <w:rsid w:val="00CE063C"/>
    <w:rsid w:val="00CE642E"/>
    <w:rsid w:val="00CF59E8"/>
    <w:rsid w:val="00D15498"/>
    <w:rsid w:val="00D15C54"/>
    <w:rsid w:val="00D270F3"/>
    <w:rsid w:val="00D30F9E"/>
    <w:rsid w:val="00D34496"/>
    <w:rsid w:val="00D4025D"/>
    <w:rsid w:val="00D4229F"/>
    <w:rsid w:val="00D43244"/>
    <w:rsid w:val="00D442DC"/>
    <w:rsid w:val="00D46169"/>
    <w:rsid w:val="00D537D5"/>
    <w:rsid w:val="00D6065D"/>
    <w:rsid w:val="00D60C69"/>
    <w:rsid w:val="00D61110"/>
    <w:rsid w:val="00D66571"/>
    <w:rsid w:val="00D74EC1"/>
    <w:rsid w:val="00D9525B"/>
    <w:rsid w:val="00DA7D14"/>
    <w:rsid w:val="00DC26AF"/>
    <w:rsid w:val="00DD7518"/>
    <w:rsid w:val="00DE10F9"/>
    <w:rsid w:val="00DE7AF2"/>
    <w:rsid w:val="00DF18BC"/>
    <w:rsid w:val="00DF2152"/>
    <w:rsid w:val="00DF304C"/>
    <w:rsid w:val="00DF53B5"/>
    <w:rsid w:val="00DF5C10"/>
    <w:rsid w:val="00DF6721"/>
    <w:rsid w:val="00E0465B"/>
    <w:rsid w:val="00E073C8"/>
    <w:rsid w:val="00E13345"/>
    <w:rsid w:val="00E178D3"/>
    <w:rsid w:val="00E2219D"/>
    <w:rsid w:val="00E223CB"/>
    <w:rsid w:val="00E34729"/>
    <w:rsid w:val="00E3708F"/>
    <w:rsid w:val="00E45377"/>
    <w:rsid w:val="00E64F52"/>
    <w:rsid w:val="00E77551"/>
    <w:rsid w:val="00E9333B"/>
    <w:rsid w:val="00E942F9"/>
    <w:rsid w:val="00EA14D7"/>
    <w:rsid w:val="00EB0FDC"/>
    <w:rsid w:val="00EC22D5"/>
    <w:rsid w:val="00EC276B"/>
    <w:rsid w:val="00EE0489"/>
    <w:rsid w:val="00EE5C0C"/>
    <w:rsid w:val="00EF0BFB"/>
    <w:rsid w:val="00EF0ED9"/>
    <w:rsid w:val="00EF1BE8"/>
    <w:rsid w:val="00EF578A"/>
    <w:rsid w:val="00EF6012"/>
    <w:rsid w:val="00F041D8"/>
    <w:rsid w:val="00F04BB8"/>
    <w:rsid w:val="00F119FF"/>
    <w:rsid w:val="00F261ED"/>
    <w:rsid w:val="00F276B3"/>
    <w:rsid w:val="00F35D35"/>
    <w:rsid w:val="00F37854"/>
    <w:rsid w:val="00F52631"/>
    <w:rsid w:val="00F53A21"/>
    <w:rsid w:val="00F63391"/>
    <w:rsid w:val="00F66DE2"/>
    <w:rsid w:val="00F83528"/>
    <w:rsid w:val="00F9246D"/>
    <w:rsid w:val="00FA2ADC"/>
    <w:rsid w:val="00FB046D"/>
    <w:rsid w:val="00FB65AF"/>
    <w:rsid w:val="00FD4DCC"/>
    <w:rsid w:val="00FD63F1"/>
    <w:rsid w:val="00FE5A93"/>
    <w:rsid w:val="00FE6856"/>
    <w:rsid w:val="123025D7"/>
    <w:rsid w:val="17C1762F"/>
    <w:rsid w:val="181E62AC"/>
    <w:rsid w:val="1A077E56"/>
    <w:rsid w:val="1BE15F3F"/>
    <w:rsid w:val="1F6E3E81"/>
    <w:rsid w:val="238F6369"/>
    <w:rsid w:val="244C19F4"/>
    <w:rsid w:val="25F11249"/>
    <w:rsid w:val="29F25BCA"/>
    <w:rsid w:val="2DC9411A"/>
    <w:rsid w:val="2DD24CA5"/>
    <w:rsid w:val="312566B9"/>
    <w:rsid w:val="335F7320"/>
    <w:rsid w:val="3614213B"/>
    <w:rsid w:val="362E0533"/>
    <w:rsid w:val="37030447"/>
    <w:rsid w:val="389A74BC"/>
    <w:rsid w:val="39C31A54"/>
    <w:rsid w:val="3DE7640E"/>
    <w:rsid w:val="467C3E9C"/>
    <w:rsid w:val="47BA242D"/>
    <w:rsid w:val="47E86283"/>
    <w:rsid w:val="4984543A"/>
    <w:rsid w:val="4A7938B3"/>
    <w:rsid w:val="4F4315DE"/>
    <w:rsid w:val="504E24EF"/>
    <w:rsid w:val="511B25E1"/>
    <w:rsid w:val="51FB1849"/>
    <w:rsid w:val="52384F53"/>
    <w:rsid w:val="561B6392"/>
    <w:rsid w:val="5CF97C6A"/>
    <w:rsid w:val="5F596C31"/>
    <w:rsid w:val="64DC6CDD"/>
    <w:rsid w:val="6E09310F"/>
    <w:rsid w:val="6E5E67D2"/>
    <w:rsid w:val="6F5846F2"/>
    <w:rsid w:val="70E707C8"/>
    <w:rsid w:val="733D682B"/>
    <w:rsid w:val="7CAD42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53DF0"/>
  <w15:docId w15:val="{8588998D-2A25-43C5-96D4-D8FAC5083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sz w:val="24"/>
      <w:szCs w:val="24"/>
    </w:rPr>
  </w:style>
  <w:style w:type="paragraph" w:styleId="Heading2">
    <w:name w:val="heading 2"/>
    <w:basedOn w:val="Normal"/>
    <w:next w:val="Normal"/>
    <w:qFormat/>
    <w:pPr>
      <w:keepNext/>
      <w:keepLines/>
      <w:numPr>
        <w:ilvl w:val="1"/>
        <w:numId w:val="1"/>
      </w:numPr>
      <w:spacing w:before="120" w:after="60"/>
      <w:outlineLvl w:val="1"/>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after="120" w:line="228" w:lineRule="auto"/>
      <w:ind w:firstLine="288"/>
      <w:jc w:val="both"/>
    </w:pPr>
    <w:rPr>
      <w:spacing w:val="-1"/>
      <w:lang w:val="zh-CN"/>
    </w:rPr>
  </w:style>
  <w:style w:type="paragraph" w:styleId="EndnoteText">
    <w:name w:val="endnote text"/>
    <w:basedOn w:val="Normal"/>
    <w:link w:val="EndnoteTextChar"/>
    <w:uiPriority w:val="99"/>
    <w:semiHidden/>
    <w:unhideWhenUsed/>
    <w:qFormat/>
    <w:rPr>
      <w:sz w:val="20"/>
      <w:szCs w:val="20"/>
    </w:rPr>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paragraph" w:styleId="FootnoteText">
    <w:name w:val="footnote text"/>
    <w:basedOn w:val="Normal"/>
    <w:link w:val="FootnoteTextChar"/>
    <w:uiPriority w:val="99"/>
    <w:semiHidden/>
    <w:unhideWhenUsed/>
    <w:rPr>
      <w:sz w:val="20"/>
      <w:szCs w:val="20"/>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 w:type="character" w:customStyle="1" w:styleId="FootnoteTextChar">
    <w:name w:val="Footnote Text Char"/>
    <w:basedOn w:val="DefaultParagraphFont"/>
    <w:link w:val="FootnoteText"/>
    <w:uiPriority w:val="99"/>
    <w:semiHidden/>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paragraph" w:customStyle="1" w:styleId="1">
    <w:name w:val="修订1"/>
    <w:hidden/>
    <w:uiPriority w:val="99"/>
    <w:semiHidden/>
    <w:rPr>
      <w:rFonts w:asciiTheme="minorHAnsi" w:eastAsiaTheme="minorEastAsia" w:hAnsiTheme="minorHAnsi" w:cstheme="minorBidi"/>
      <w:sz w:val="24"/>
      <w:szCs w:val="24"/>
    </w:rPr>
  </w:style>
  <w:style w:type="table" w:customStyle="1" w:styleId="10">
    <w:name w:val="网格型浅色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
    <w:name w:val="未处理的提及1"/>
    <w:basedOn w:val="DefaultParagraphFont"/>
    <w:uiPriority w:val="99"/>
    <w:semiHidden/>
    <w:unhideWhenUsed/>
    <w:rPr>
      <w:color w:val="605E5C"/>
      <w:shd w:val="clear" w:color="auto" w:fill="E1DFDD"/>
    </w:rPr>
  </w:style>
  <w:style w:type="paragraph" w:customStyle="1" w:styleId="tablehead">
    <w:name w:val="table head"/>
    <w:qFormat/>
    <w:pPr>
      <w:numPr>
        <w:numId w:val="2"/>
      </w:numPr>
      <w:spacing w:before="240" w:after="120" w:line="216" w:lineRule="auto"/>
      <w:jc w:val="center"/>
    </w:pPr>
    <w:rPr>
      <w:smallCaps/>
      <w:sz w:val="16"/>
      <w:szCs w:val="16"/>
      <w:lang w:eastAsia="en-US"/>
    </w:rPr>
  </w:style>
  <w:style w:type="paragraph" w:customStyle="1" w:styleId="papertitle">
    <w:name w:val="paper title"/>
    <w:pPr>
      <w:spacing w:after="120"/>
      <w:jc w:val="center"/>
    </w:pPr>
    <w:rPr>
      <w:rFonts w:eastAsia="MS Mincho"/>
      <w:sz w:val="48"/>
      <w:szCs w:val="48"/>
      <w:lang w:eastAsia="en-US"/>
    </w:rPr>
  </w:style>
  <w:style w:type="paragraph" w:customStyle="1" w:styleId="Author">
    <w:name w:val="Author"/>
    <w:uiPriority w:val="99"/>
    <w:qFormat/>
    <w:pPr>
      <w:spacing w:before="360" w:after="40"/>
      <w:jc w:val="center"/>
    </w:pPr>
    <w:rPr>
      <w:sz w:val="22"/>
      <w:szCs w:val="22"/>
      <w:lang w:eastAsia="en-US"/>
    </w:rPr>
  </w:style>
  <w:style w:type="paragraph" w:customStyle="1" w:styleId="Affiliation">
    <w:name w:val="Affiliation"/>
    <w:uiPriority w:val="99"/>
    <w:qFormat/>
    <w:pPr>
      <w:jc w:val="center"/>
    </w:pPr>
    <w:rPr>
      <w:lang w:eastAsia="en-US"/>
    </w:rPr>
  </w:style>
  <w:style w:type="paragraph" w:customStyle="1" w:styleId="Abstract">
    <w:name w:val="Abstract"/>
    <w:qFormat/>
    <w:pPr>
      <w:spacing w:after="200"/>
      <w:ind w:firstLine="272"/>
      <w:jc w:val="both"/>
    </w:pPr>
    <w:rPr>
      <w:b/>
      <w:bCs/>
      <w:sz w:val="18"/>
      <w:szCs w:val="18"/>
      <w:lang w:eastAsia="en-US"/>
    </w:rPr>
  </w:style>
  <w:style w:type="paragraph" w:customStyle="1" w:styleId="Keywords">
    <w:name w:val="Keywords"/>
    <w:basedOn w:val="Abstract"/>
    <w:qFormat/>
    <w:pPr>
      <w:spacing w:after="120"/>
      <w:ind w:firstLine="274"/>
    </w:pPr>
    <w:rPr>
      <w:i/>
    </w:rPr>
  </w:style>
  <w:style w:type="paragraph" w:customStyle="1" w:styleId="figurecaption">
    <w:name w:val="figure caption"/>
    <w:qFormat/>
    <w:pPr>
      <w:numPr>
        <w:numId w:val="3"/>
      </w:numPr>
      <w:spacing w:before="80" w:after="200"/>
      <w:jc w:val="both"/>
    </w:pPr>
    <w:rPr>
      <w:sz w:val="16"/>
      <w:szCs w:val="16"/>
      <w:lang w:eastAsia="en-US"/>
    </w:rPr>
  </w:style>
  <w:style w:type="paragraph" w:styleId="Header">
    <w:name w:val="header"/>
    <w:basedOn w:val="Normal"/>
    <w:link w:val="HeaderChar"/>
    <w:uiPriority w:val="99"/>
    <w:unhideWhenUsed/>
    <w:rsid w:val="00231BF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1BFD"/>
    <w:rPr>
      <w:rFonts w:asciiTheme="minorHAnsi" w:eastAsiaTheme="minorEastAsia" w:hAnsiTheme="minorHAnsi" w:cstheme="minorBidi"/>
      <w:sz w:val="18"/>
      <w:szCs w:val="18"/>
    </w:rPr>
  </w:style>
  <w:style w:type="paragraph" w:styleId="Footer">
    <w:name w:val="footer"/>
    <w:basedOn w:val="Normal"/>
    <w:link w:val="FooterChar"/>
    <w:uiPriority w:val="99"/>
    <w:unhideWhenUsed/>
    <w:rsid w:val="00231BFD"/>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231BFD"/>
    <w:rPr>
      <w:rFonts w:asciiTheme="minorHAnsi" w:eastAsiaTheme="minorEastAsia" w:hAnsiTheme="minorHAnsi" w:cstheme="minorBidi"/>
      <w:sz w:val="18"/>
      <w:szCs w:val="18"/>
    </w:rPr>
  </w:style>
  <w:style w:type="character" w:styleId="CommentReference">
    <w:name w:val="annotation reference"/>
    <w:basedOn w:val="DefaultParagraphFont"/>
    <w:uiPriority w:val="99"/>
    <w:semiHidden/>
    <w:unhideWhenUsed/>
    <w:rsid w:val="00231BFD"/>
    <w:rPr>
      <w:sz w:val="21"/>
      <w:szCs w:val="21"/>
    </w:rPr>
  </w:style>
  <w:style w:type="paragraph" w:styleId="CommentText">
    <w:name w:val="annotation text"/>
    <w:basedOn w:val="Normal"/>
    <w:link w:val="CommentTextChar"/>
    <w:uiPriority w:val="99"/>
    <w:semiHidden/>
    <w:unhideWhenUsed/>
    <w:rsid w:val="00231BFD"/>
  </w:style>
  <w:style w:type="character" w:customStyle="1" w:styleId="CommentTextChar">
    <w:name w:val="Comment Text Char"/>
    <w:basedOn w:val="DefaultParagraphFont"/>
    <w:link w:val="CommentText"/>
    <w:uiPriority w:val="99"/>
    <w:semiHidden/>
    <w:rsid w:val="00231BFD"/>
    <w:rPr>
      <w:rFonts w:asciiTheme="minorHAnsi" w:eastAsiaTheme="minorEastAsia" w:hAnsiTheme="minorHAnsi" w:cstheme="minorBidi"/>
      <w:sz w:val="24"/>
      <w:szCs w:val="24"/>
    </w:rPr>
  </w:style>
  <w:style w:type="paragraph" w:styleId="CommentSubject">
    <w:name w:val="annotation subject"/>
    <w:basedOn w:val="CommentText"/>
    <w:next w:val="CommentText"/>
    <w:link w:val="CommentSubjectChar"/>
    <w:uiPriority w:val="99"/>
    <w:semiHidden/>
    <w:unhideWhenUsed/>
    <w:rsid w:val="00231BFD"/>
    <w:rPr>
      <w:b/>
      <w:bCs/>
    </w:rPr>
  </w:style>
  <w:style w:type="character" w:customStyle="1" w:styleId="CommentSubjectChar">
    <w:name w:val="Comment Subject Char"/>
    <w:basedOn w:val="CommentTextChar"/>
    <w:link w:val="CommentSubject"/>
    <w:uiPriority w:val="99"/>
    <w:semiHidden/>
    <w:rsid w:val="00231BFD"/>
    <w:rPr>
      <w:rFonts w:asciiTheme="minorHAnsi" w:eastAsiaTheme="minorEastAsia" w:hAnsiTheme="minorHAnsi" w:cstheme="minorBidi"/>
      <w:b/>
      <w:bCs/>
      <w:sz w:val="24"/>
      <w:szCs w:val="24"/>
    </w:rPr>
  </w:style>
  <w:style w:type="character" w:styleId="UnresolvedMention">
    <w:name w:val="Unresolved Mention"/>
    <w:basedOn w:val="DefaultParagraphFont"/>
    <w:uiPriority w:val="99"/>
    <w:semiHidden/>
    <w:unhideWhenUsed/>
    <w:rsid w:val="00711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35047">
      <w:bodyDiv w:val="1"/>
      <w:marLeft w:val="0"/>
      <w:marRight w:val="0"/>
      <w:marTop w:val="0"/>
      <w:marBottom w:val="0"/>
      <w:divBdr>
        <w:top w:val="none" w:sz="0" w:space="0" w:color="auto"/>
        <w:left w:val="none" w:sz="0" w:space="0" w:color="auto"/>
        <w:bottom w:val="none" w:sz="0" w:space="0" w:color="auto"/>
        <w:right w:val="none" w:sz="0" w:space="0" w:color="auto"/>
      </w:divBdr>
    </w:div>
    <w:div w:id="391198384">
      <w:bodyDiv w:val="1"/>
      <w:marLeft w:val="0"/>
      <w:marRight w:val="0"/>
      <w:marTop w:val="0"/>
      <w:marBottom w:val="0"/>
      <w:divBdr>
        <w:top w:val="none" w:sz="0" w:space="0" w:color="auto"/>
        <w:left w:val="none" w:sz="0" w:space="0" w:color="auto"/>
        <w:bottom w:val="none" w:sz="0" w:space="0" w:color="auto"/>
        <w:right w:val="none" w:sz="0" w:space="0" w:color="auto"/>
      </w:divBdr>
    </w:div>
    <w:div w:id="648362585">
      <w:bodyDiv w:val="1"/>
      <w:marLeft w:val="0"/>
      <w:marRight w:val="0"/>
      <w:marTop w:val="0"/>
      <w:marBottom w:val="0"/>
      <w:divBdr>
        <w:top w:val="none" w:sz="0" w:space="0" w:color="auto"/>
        <w:left w:val="none" w:sz="0" w:space="0" w:color="auto"/>
        <w:bottom w:val="none" w:sz="0" w:space="0" w:color="auto"/>
        <w:right w:val="none" w:sz="0" w:space="0" w:color="auto"/>
      </w:divBdr>
      <w:divsChild>
        <w:div w:id="6300428">
          <w:marLeft w:val="0"/>
          <w:marRight w:val="0"/>
          <w:marTop w:val="0"/>
          <w:marBottom w:val="0"/>
          <w:divBdr>
            <w:top w:val="none" w:sz="0" w:space="0" w:color="auto"/>
            <w:left w:val="none" w:sz="0" w:space="0" w:color="auto"/>
            <w:bottom w:val="none" w:sz="0" w:space="0" w:color="auto"/>
            <w:right w:val="none" w:sz="0" w:space="0" w:color="auto"/>
          </w:divBdr>
          <w:divsChild>
            <w:div w:id="73943892">
              <w:marLeft w:val="0"/>
              <w:marRight w:val="0"/>
              <w:marTop w:val="0"/>
              <w:marBottom w:val="0"/>
              <w:divBdr>
                <w:top w:val="none" w:sz="0" w:space="0" w:color="auto"/>
                <w:left w:val="none" w:sz="0" w:space="0" w:color="auto"/>
                <w:bottom w:val="none" w:sz="0" w:space="0" w:color="auto"/>
                <w:right w:val="none" w:sz="0" w:space="0" w:color="auto"/>
              </w:divBdr>
              <w:divsChild>
                <w:div w:id="1127892917">
                  <w:marLeft w:val="0"/>
                  <w:marRight w:val="0"/>
                  <w:marTop w:val="0"/>
                  <w:marBottom w:val="0"/>
                  <w:divBdr>
                    <w:top w:val="none" w:sz="0" w:space="0" w:color="auto"/>
                    <w:left w:val="none" w:sz="0" w:space="0" w:color="auto"/>
                    <w:bottom w:val="none" w:sz="0" w:space="0" w:color="auto"/>
                    <w:right w:val="none" w:sz="0" w:space="0" w:color="auto"/>
                  </w:divBdr>
                  <w:divsChild>
                    <w:div w:id="1618022813">
                      <w:marLeft w:val="0"/>
                      <w:marRight w:val="0"/>
                      <w:marTop w:val="0"/>
                      <w:marBottom w:val="0"/>
                      <w:divBdr>
                        <w:top w:val="none" w:sz="0" w:space="0" w:color="auto"/>
                        <w:left w:val="none" w:sz="0" w:space="0" w:color="auto"/>
                        <w:bottom w:val="none" w:sz="0" w:space="0" w:color="auto"/>
                        <w:right w:val="none" w:sz="0" w:space="0" w:color="auto"/>
                      </w:divBdr>
                      <w:divsChild>
                        <w:div w:id="105385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616494">
      <w:bodyDiv w:val="1"/>
      <w:marLeft w:val="0"/>
      <w:marRight w:val="0"/>
      <w:marTop w:val="0"/>
      <w:marBottom w:val="0"/>
      <w:divBdr>
        <w:top w:val="none" w:sz="0" w:space="0" w:color="auto"/>
        <w:left w:val="none" w:sz="0" w:space="0" w:color="auto"/>
        <w:bottom w:val="none" w:sz="0" w:space="0" w:color="auto"/>
        <w:right w:val="none" w:sz="0" w:space="0" w:color="auto"/>
      </w:divBdr>
    </w:div>
    <w:div w:id="1109160752">
      <w:bodyDiv w:val="1"/>
      <w:marLeft w:val="0"/>
      <w:marRight w:val="0"/>
      <w:marTop w:val="0"/>
      <w:marBottom w:val="0"/>
      <w:divBdr>
        <w:top w:val="none" w:sz="0" w:space="0" w:color="auto"/>
        <w:left w:val="none" w:sz="0" w:space="0" w:color="auto"/>
        <w:bottom w:val="none" w:sz="0" w:space="0" w:color="auto"/>
        <w:right w:val="none" w:sz="0" w:space="0" w:color="auto"/>
      </w:divBdr>
    </w:div>
    <w:div w:id="1172180161">
      <w:bodyDiv w:val="1"/>
      <w:marLeft w:val="0"/>
      <w:marRight w:val="0"/>
      <w:marTop w:val="0"/>
      <w:marBottom w:val="0"/>
      <w:divBdr>
        <w:top w:val="none" w:sz="0" w:space="0" w:color="auto"/>
        <w:left w:val="none" w:sz="0" w:space="0" w:color="auto"/>
        <w:bottom w:val="none" w:sz="0" w:space="0" w:color="auto"/>
        <w:right w:val="none" w:sz="0" w:space="0" w:color="auto"/>
      </w:divBdr>
    </w:div>
    <w:div w:id="1183084016">
      <w:bodyDiv w:val="1"/>
      <w:marLeft w:val="0"/>
      <w:marRight w:val="0"/>
      <w:marTop w:val="0"/>
      <w:marBottom w:val="0"/>
      <w:divBdr>
        <w:top w:val="none" w:sz="0" w:space="0" w:color="auto"/>
        <w:left w:val="none" w:sz="0" w:space="0" w:color="auto"/>
        <w:bottom w:val="none" w:sz="0" w:space="0" w:color="auto"/>
        <w:right w:val="none" w:sz="0" w:space="0" w:color="auto"/>
      </w:divBdr>
      <w:divsChild>
        <w:div w:id="589896077">
          <w:marLeft w:val="0"/>
          <w:marRight w:val="0"/>
          <w:marTop w:val="0"/>
          <w:marBottom w:val="0"/>
          <w:divBdr>
            <w:top w:val="none" w:sz="0" w:space="0" w:color="auto"/>
            <w:left w:val="none" w:sz="0" w:space="0" w:color="auto"/>
            <w:bottom w:val="none" w:sz="0" w:space="0" w:color="auto"/>
            <w:right w:val="none" w:sz="0" w:space="0" w:color="auto"/>
          </w:divBdr>
          <w:divsChild>
            <w:div w:id="77605952">
              <w:marLeft w:val="0"/>
              <w:marRight w:val="0"/>
              <w:marTop w:val="0"/>
              <w:marBottom w:val="0"/>
              <w:divBdr>
                <w:top w:val="none" w:sz="0" w:space="0" w:color="auto"/>
                <w:left w:val="none" w:sz="0" w:space="0" w:color="auto"/>
                <w:bottom w:val="none" w:sz="0" w:space="0" w:color="auto"/>
                <w:right w:val="none" w:sz="0" w:space="0" w:color="auto"/>
              </w:divBdr>
              <w:divsChild>
                <w:div w:id="423263391">
                  <w:marLeft w:val="0"/>
                  <w:marRight w:val="0"/>
                  <w:marTop w:val="0"/>
                  <w:marBottom w:val="0"/>
                  <w:divBdr>
                    <w:top w:val="none" w:sz="0" w:space="0" w:color="auto"/>
                    <w:left w:val="none" w:sz="0" w:space="0" w:color="auto"/>
                    <w:bottom w:val="none" w:sz="0" w:space="0" w:color="auto"/>
                    <w:right w:val="none" w:sz="0" w:space="0" w:color="auto"/>
                  </w:divBdr>
                  <w:divsChild>
                    <w:div w:id="1309937012">
                      <w:marLeft w:val="0"/>
                      <w:marRight w:val="0"/>
                      <w:marTop w:val="0"/>
                      <w:marBottom w:val="0"/>
                      <w:divBdr>
                        <w:top w:val="none" w:sz="0" w:space="0" w:color="auto"/>
                        <w:left w:val="none" w:sz="0" w:space="0" w:color="auto"/>
                        <w:bottom w:val="none" w:sz="0" w:space="0" w:color="auto"/>
                        <w:right w:val="none" w:sz="0" w:space="0" w:color="auto"/>
                      </w:divBdr>
                      <w:divsChild>
                        <w:div w:id="278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237861">
      <w:bodyDiv w:val="1"/>
      <w:marLeft w:val="0"/>
      <w:marRight w:val="0"/>
      <w:marTop w:val="0"/>
      <w:marBottom w:val="0"/>
      <w:divBdr>
        <w:top w:val="none" w:sz="0" w:space="0" w:color="auto"/>
        <w:left w:val="none" w:sz="0" w:space="0" w:color="auto"/>
        <w:bottom w:val="none" w:sz="0" w:space="0" w:color="auto"/>
        <w:right w:val="none" w:sz="0" w:space="0" w:color="auto"/>
      </w:divBdr>
    </w:div>
    <w:div w:id="1250577585">
      <w:bodyDiv w:val="1"/>
      <w:marLeft w:val="0"/>
      <w:marRight w:val="0"/>
      <w:marTop w:val="0"/>
      <w:marBottom w:val="0"/>
      <w:divBdr>
        <w:top w:val="none" w:sz="0" w:space="0" w:color="auto"/>
        <w:left w:val="none" w:sz="0" w:space="0" w:color="auto"/>
        <w:bottom w:val="none" w:sz="0" w:space="0" w:color="auto"/>
        <w:right w:val="none" w:sz="0" w:space="0" w:color="auto"/>
      </w:divBdr>
      <w:divsChild>
        <w:div w:id="1078480346">
          <w:marLeft w:val="0"/>
          <w:marRight w:val="0"/>
          <w:marTop w:val="0"/>
          <w:marBottom w:val="0"/>
          <w:divBdr>
            <w:top w:val="none" w:sz="0" w:space="0" w:color="auto"/>
            <w:left w:val="none" w:sz="0" w:space="0" w:color="auto"/>
            <w:bottom w:val="none" w:sz="0" w:space="0" w:color="auto"/>
            <w:right w:val="none" w:sz="0" w:space="0" w:color="auto"/>
          </w:divBdr>
          <w:divsChild>
            <w:div w:id="442269393">
              <w:marLeft w:val="0"/>
              <w:marRight w:val="0"/>
              <w:marTop w:val="0"/>
              <w:marBottom w:val="0"/>
              <w:divBdr>
                <w:top w:val="none" w:sz="0" w:space="0" w:color="auto"/>
                <w:left w:val="none" w:sz="0" w:space="0" w:color="auto"/>
                <w:bottom w:val="none" w:sz="0" w:space="0" w:color="auto"/>
                <w:right w:val="none" w:sz="0" w:space="0" w:color="auto"/>
              </w:divBdr>
              <w:divsChild>
                <w:div w:id="314647218">
                  <w:marLeft w:val="0"/>
                  <w:marRight w:val="0"/>
                  <w:marTop w:val="0"/>
                  <w:marBottom w:val="0"/>
                  <w:divBdr>
                    <w:top w:val="none" w:sz="0" w:space="0" w:color="auto"/>
                    <w:left w:val="none" w:sz="0" w:space="0" w:color="auto"/>
                    <w:bottom w:val="none" w:sz="0" w:space="0" w:color="auto"/>
                    <w:right w:val="none" w:sz="0" w:space="0" w:color="auto"/>
                  </w:divBdr>
                  <w:divsChild>
                    <w:div w:id="192227792">
                      <w:marLeft w:val="0"/>
                      <w:marRight w:val="0"/>
                      <w:marTop w:val="0"/>
                      <w:marBottom w:val="0"/>
                      <w:divBdr>
                        <w:top w:val="none" w:sz="0" w:space="0" w:color="auto"/>
                        <w:left w:val="none" w:sz="0" w:space="0" w:color="auto"/>
                        <w:bottom w:val="none" w:sz="0" w:space="0" w:color="auto"/>
                        <w:right w:val="none" w:sz="0" w:space="0" w:color="auto"/>
                      </w:divBdr>
                      <w:divsChild>
                        <w:div w:id="12680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2201">
      <w:bodyDiv w:val="1"/>
      <w:marLeft w:val="0"/>
      <w:marRight w:val="0"/>
      <w:marTop w:val="0"/>
      <w:marBottom w:val="0"/>
      <w:divBdr>
        <w:top w:val="none" w:sz="0" w:space="0" w:color="auto"/>
        <w:left w:val="none" w:sz="0" w:space="0" w:color="auto"/>
        <w:bottom w:val="none" w:sz="0" w:space="0" w:color="auto"/>
        <w:right w:val="none" w:sz="0" w:space="0" w:color="auto"/>
      </w:divBdr>
    </w:div>
    <w:div w:id="1792430952">
      <w:bodyDiv w:val="1"/>
      <w:marLeft w:val="0"/>
      <w:marRight w:val="0"/>
      <w:marTop w:val="0"/>
      <w:marBottom w:val="0"/>
      <w:divBdr>
        <w:top w:val="none" w:sz="0" w:space="0" w:color="auto"/>
        <w:left w:val="none" w:sz="0" w:space="0" w:color="auto"/>
        <w:bottom w:val="none" w:sz="0" w:space="0" w:color="auto"/>
        <w:right w:val="none" w:sz="0" w:space="0" w:color="auto"/>
      </w:divBdr>
    </w:div>
    <w:div w:id="18403408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tif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tiff"/><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png"/><Relationship Id="rId29" Type="http://schemas.openxmlformats.org/officeDocument/2006/relationships/image" Target="media/image17.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tiff"/><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image" Target="media/image23.png"/><Relationship Id="rId8" Type="http://schemas.openxmlformats.org/officeDocument/2006/relationships/hyperlink" Target="mailto:rjasinski@une.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4FF51F6-A713-E746-AC2E-084282C96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4289</Words>
  <Characters>24449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Kong</dc:creator>
  <cp:lastModifiedBy>Tim Kong</cp:lastModifiedBy>
  <cp:revision>2</cp:revision>
  <cp:lastPrinted>2022-07-31T10:02:00Z</cp:lastPrinted>
  <dcterms:created xsi:type="dcterms:W3CDTF">2022-08-15T09:49:00Z</dcterms:created>
  <dcterms:modified xsi:type="dcterms:W3CDTF">2022-08-15T09:49:00Z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F73899C67D534303986AFA43CF1C77F3</vt:lpwstr>
  </property>
</Properties>
</file>